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F52E7" w14:textId="77777777" w:rsidR="00F6275C" w:rsidRPr="00AA2D9A" w:rsidRDefault="004B4378" w:rsidP="00DD6FDD">
      <w:pPr>
        <w:pStyle w:val="NormalWeb"/>
        <w:spacing w:before="0" w:beforeAutospacing="0" w:after="0" w:afterAutospacing="0" w:line="480" w:lineRule="auto"/>
        <w:jc w:val="center"/>
        <w:rPr>
          <w:color w:val="000000" w:themeColor="text1"/>
          <w:lang w:val="en-GB"/>
        </w:rPr>
      </w:pPr>
      <w:commentRangeStart w:id="0"/>
      <w:commentRangeStart w:id="1"/>
      <w:r w:rsidRPr="00DD6FDD">
        <w:rPr>
          <w:b/>
          <w:bCs/>
          <w:color w:val="000000" w:themeColor="text1"/>
          <w:sz w:val="28"/>
          <w:szCs w:val="28"/>
          <w:lang w:val="en-GB"/>
        </w:rPr>
        <w:t>Temperature</w:t>
      </w:r>
      <w:r w:rsidR="007D50DA" w:rsidRPr="00DD6FDD">
        <w:rPr>
          <w:b/>
          <w:bCs/>
          <w:color w:val="000000" w:themeColor="text1"/>
          <w:sz w:val="28"/>
          <w:szCs w:val="28"/>
          <w:lang w:val="en-GB"/>
        </w:rPr>
        <w:t xml:space="preserve">, </w:t>
      </w:r>
      <w:r w:rsidR="00F96954" w:rsidRPr="00DD6FDD">
        <w:rPr>
          <w:b/>
          <w:bCs/>
          <w:color w:val="000000" w:themeColor="text1"/>
          <w:sz w:val="28"/>
          <w:szCs w:val="28"/>
          <w:lang w:val="en-GB"/>
        </w:rPr>
        <w:t>resources,</w:t>
      </w:r>
      <w:r w:rsidR="007D50DA" w:rsidRPr="00DD6FDD">
        <w:rPr>
          <w:b/>
          <w:bCs/>
          <w:color w:val="000000" w:themeColor="text1"/>
          <w:sz w:val="28"/>
          <w:szCs w:val="28"/>
          <w:lang w:val="en-GB"/>
        </w:rPr>
        <w:t xml:space="preserve"> and predation </w:t>
      </w:r>
      <w:r w:rsidRPr="00DD6FDD">
        <w:rPr>
          <w:b/>
          <w:bCs/>
          <w:color w:val="000000" w:themeColor="text1"/>
          <w:sz w:val="28"/>
          <w:szCs w:val="28"/>
          <w:lang w:val="en-GB"/>
        </w:rPr>
        <w:t>interact to shape phytoplankton size-</w:t>
      </w:r>
      <w:r w:rsidRPr="00AA2D9A">
        <w:rPr>
          <w:b/>
          <w:bCs/>
          <w:color w:val="000000" w:themeColor="text1"/>
          <w:sz w:val="28"/>
          <w:szCs w:val="28"/>
          <w:lang w:val="en-GB"/>
        </w:rPr>
        <w:t>abundance relationships at a continental scale</w:t>
      </w:r>
      <w:commentRangeEnd w:id="0"/>
      <w:r w:rsidR="00E6249C">
        <w:rPr>
          <w:rStyle w:val="CommentReference"/>
          <w:rFonts w:asciiTheme="minorHAnsi" w:eastAsiaTheme="minorHAnsi" w:hAnsiTheme="minorHAnsi" w:cstheme="minorBidi"/>
          <w:lang w:eastAsia="en-US"/>
        </w:rPr>
        <w:commentReference w:id="0"/>
      </w:r>
      <w:commentRangeEnd w:id="1"/>
      <w:r w:rsidR="00E6249C">
        <w:rPr>
          <w:rStyle w:val="CommentReference"/>
          <w:rFonts w:asciiTheme="minorHAnsi" w:eastAsiaTheme="minorHAnsi" w:hAnsiTheme="minorHAnsi" w:cstheme="minorBidi"/>
          <w:lang w:eastAsia="en-US"/>
        </w:rPr>
        <w:commentReference w:id="1"/>
      </w:r>
    </w:p>
    <w:p w14:paraId="55C57F56" w14:textId="2630F5B5" w:rsidR="00C346B6" w:rsidRPr="00AA2D9A" w:rsidRDefault="004B4378" w:rsidP="00F353CC">
      <w:pPr>
        <w:spacing w:line="480" w:lineRule="auto"/>
        <w:jc w:val="both"/>
        <w:rPr>
          <w:color w:val="000000" w:themeColor="text1"/>
          <w:lang w:val="en-GB"/>
        </w:rPr>
      </w:pPr>
      <w:commentRangeStart w:id="2"/>
      <w:r w:rsidRPr="00AA2D9A">
        <w:rPr>
          <w:color w:val="000000" w:themeColor="text1"/>
          <w:lang w:val="en-GB"/>
        </w:rPr>
        <w:t>[Running title]</w:t>
      </w:r>
      <w:commentRangeEnd w:id="2"/>
      <w:r w:rsidR="00936CA9">
        <w:rPr>
          <w:rStyle w:val="CommentReference"/>
          <w:rFonts w:asciiTheme="minorHAnsi" w:eastAsiaTheme="minorHAnsi" w:hAnsiTheme="minorHAnsi" w:cstheme="minorBidi"/>
          <w:lang w:eastAsia="en-US"/>
        </w:rPr>
        <w:commentReference w:id="2"/>
      </w:r>
    </w:p>
    <w:p w14:paraId="7DFE8324" w14:textId="01708C5D" w:rsidR="001D29DF" w:rsidRPr="00AA2D9A" w:rsidRDefault="004B4378" w:rsidP="00F353CC">
      <w:pPr>
        <w:spacing w:line="480" w:lineRule="auto"/>
        <w:jc w:val="both"/>
        <w:rPr>
          <w:b/>
          <w:bCs/>
          <w:color w:val="000000" w:themeColor="text1"/>
          <w:lang w:val="en-GB"/>
        </w:rPr>
      </w:pPr>
      <w:commentRangeStart w:id="3"/>
      <w:r w:rsidRPr="00AA2D9A">
        <w:rPr>
          <w:b/>
          <w:bCs/>
          <w:color w:val="000000" w:themeColor="text1"/>
          <w:lang w:val="en-GB"/>
        </w:rPr>
        <w:t>Abstract</w:t>
      </w:r>
      <w:commentRangeEnd w:id="3"/>
      <w:r w:rsidR="00E6249C">
        <w:rPr>
          <w:rStyle w:val="CommentReference"/>
          <w:rFonts w:asciiTheme="minorHAnsi" w:eastAsiaTheme="minorHAnsi" w:hAnsiTheme="minorHAnsi" w:cstheme="minorBidi"/>
          <w:lang w:eastAsia="en-US"/>
        </w:rPr>
        <w:commentReference w:id="3"/>
      </w:r>
    </w:p>
    <w:p w14:paraId="1207E76C" w14:textId="2A0A7025" w:rsidR="004B4BA1" w:rsidRDefault="004B4BA1" w:rsidP="00A76A33">
      <w:pPr>
        <w:spacing w:line="480" w:lineRule="auto"/>
        <w:jc w:val="both"/>
        <w:rPr>
          <w:color w:val="000000" w:themeColor="text1"/>
          <w:lang w:val="en-GB"/>
        </w:rPr>
      </w:pPr>
      <w:r w:rsidRPr="00731B2F">
        <w:rPr>
          <w:b/>
          <w:bCs/>
          <w:color w:val="000000" w:themeColor="text1"/>
          <w:lang w:val="en-GB"/>
        </w:rPr>
        <w:t>Aim:</w:t>
      </w:r>
      <w:r w:rsidRPr="004B4BA1">
        <w:rPr>
          <w:color w:val="000000" w:themeColor="text1"/>
          <w:lang w:val="en-GB"/>
        </w:rPr>
        <w:t xml:space="preserve"> </w:t>
      </w:r>
      <w:r w:rsidRPr="00AA2D9A">
        <w:rPr>
          <w:color w:val="000000" w:themeColor="text1"/>
          <w:lang w:val="en-GB"/>
        </w:rPr>
        <w:t xml:space="preserve">Communities contain more individuals </w:t>
      </w:r>
      <w:r w:rsidR="00C15A00" w:rsidRPr="00AA2D9A">
        <w:rPr>
          <w:color w:val="000000" w:themeColor="text1"/>
          <w:lang w:val="en-GB"/>
        </w:rPr>
        <w:t xml:space="preserve">of </w:t>
      </w:r>
      <w:r w:rsidRPr="00AA2D9A">
        <w:rPr>
          <w:color w:val="000000" w:themeColor="text1"/>
          <w:lang w:val="en-GB"/>
        </w:rPr>
        <w:t xml:space="preserve">small species and fewer individuals </w:t>
      </w:r>
      <w:r w:rsidR="00C15A00" w:rsidRPr="00AA2D9A">
        <w:rPr>
          <w:color w:val="000000" w:themeColor="text1"/>
          <w:lang w:val="en-GB"/>
        </w:rPr>
        <w:t xml:space="preserve">of </w:t>
      </w:r>
      <w:r w:rsidRPr="00AA2D9A">
        <w:rPr>
          <w:color w:val="000000" w:themeColor="text1"/>
          <w:lang w:val="en-GB"/>
        </w:rPr>
        <w:t xml:space="preserve">large species. The </w:t>
      </w:r>
      <w:r w:rsidR="00A76A33" w:rsidRPr="00AA2D9A">
        <w:rPr>
          <w:color w:val="000000" w:themeColor="text1"/>
          <w:lang w:val="en-GB"/>
        </w:rPr>
        <w:t xml:space="preserve">relationship of mean abundance </w:t>
      </w:r>
      <w:r w:rsidR="001F7F59" w:rsidRPr="00AA2D9A">
        <w:rPr>
          <w:color w:val="000000" w:themeColor="text1"/>
          <w:lang w:val="en-GB"/>
        </w:rPr>
        <w:t xml:space="preserve">with mean body size </w:t>
      </w:r>
      <w:r w:rsidR="001124AA" w:rsidRPr="00AA2D9A">
        <w:rPr>
          <w:color w:val="000000" w:themeColor="text1"/>
          <w:lang w:val="en-GB"/>
        </w:rPr>
        <w:t>usually</w:t>
      </w:r>
      <w:r w:rsidR="001F7F59" w:rsidRPr="00AA2D9A">
        <w:rPr>
          <w:color w:val="000000" w:themeColor="text1"/>
          <w:lang w:val="en-GB"/>
        </w:rPr>
        <w:t xml:space="preserve"> </w:t>
      </w:r>
      <w:r w:rsidR="00A76A33" w:rsidRPr="00AA2D9A">
        <w:rPr>
          <w:color w:val="000000" w:themeColor="text1"/>
          <w:lang w:val="en-GB"/>
        </w:rPr>
        <w:t xml:space="preserve">has a relatively </w:t>
      </w:r>
      <w:r w:rsidR="001124AA" w:rsidRPr="00AA2D9A">
        <w:rPr>
          <w:color w:val="000000" w:themeColor="text1"/>
          <w:lang w:val="en-GB"/>
        </w:rPr>
        <w:t xml:space="preserve">steep </w:t>
      </w:r>
      <w:r w:rsidR="00A76A33" w:rsidRPr="00AA2D9A">
        <w:rPr>
          <w:color w:val="000000" w:themeColor="text1"/>
          <w:lang w:val="en-GB"/>
        </w:rPr>
        <w:t>negative slope</w:t>
      </w:r>
      <w:r w:rsidR="0044799D" w:rsidRPr="00AA2D9A">
        <w:rPr>
          <w:color w:val="000000" w:themeColor="text1"/>
          <w:lang w:val="en-GB"/>
        </w:rPr>
        <w:t xml:space="preserve">. According to the </w:t>
      </w:r>
      <w:r w:rsidR="00EE08CD" w:rsidRPr="00AA2D9A">
        <w:rPr>
          <w:color w:val="000000" w:themeColor="text1"/>
          <w:lang w:val="en-GB"/>
        </w:rPr>
        <w:t>‘</w:t>
      </w:r>
      <w:r w:rsidR="0044799D" w:rsidRPr="00AA2D9A">
        <w:rPr>
          <w:color w:val="000000" w:themeColor="text1"/>
          <w:lang w:val="en-GB"/>
        </w:rPr>
        <w:t>metabolic theory of ecology</w:t>
      </w:r>
      <w:r w:rsidR="00EE08CD" w:rsidRPr="00AA2D9A">
        <w:rPr>
          <w:color w:val="000000" w:themeColor="text1"/>
          <w:lang w:val="en-GB"/>
        </w:rPr>
        <w:t>’</w:t>
      </w:r>
      <w:r w:rsidR="0044799D" w:rsidRPr="00AA2D9A">
        <w:rPr>
          <w:color w:val="000000" w:themeColor="text1"/>
          <w:lang w:val="en-GB"/>
        </w:rPr>
        <w:t xml:space="preserve"> (MTE), this relationship should exhibit a loglinear slope of -3/4 that is typically invariant across environmental conditions, based on an assumed universal, but now </w:t>
      </w:r>
      <w:r w:rsidR="001149E8">
        <w:rPr>
          <w:color w:val="000000" w:themeColor="text1"/>
          <w:lang w:val="en-GB"/>
        </w:rPr>
        <w:t>challenged</w:t>
      </w:r>
      <w:r w:rsidR="0044799D" w:rsidRPr="00AA2D9A">
        <w:rPr>
          <w:color w:val="000000" w:themeColor="text1"/>
          <w:lang w:val="en-GB"/>
        </w:rPr>
        <w:t xml:space="preserve"> 3/4-power law for the body-mass scaling of metabolic rate. </w:t>
      </w:r>
      <w:r w:rsidRPr="004B4BA1">
        <w:rPr>
          <w:color w:val="000000" w:themeColor="text1"/>
          <w:lang w:val="en-GB"/>
        </w:rPr>
        <w:t xml:space="preserve">Here, we investigate </w:t>
      </w:r>
      <w:r>
        <w:rPr>
          <w:color w:val="000000" w:themeColor="text1"/>
          <w:lang w:val="en-GB"/>
        </w:rPr>
        <w:t xml:space="preserve">how </w:t>
      </w:r>
      <w:r w:rsidR="00731B2F">
        <w:rPr>
          <w:color w:val="000000" w:themeColor="text1"/>
          <w:lang w:val="en-GB"/>
        </w:rPr>
        <w:t xml:space="preserve">environmental factors may interact to affect the relationship between body size and abundance altering the slope </w:t>
      </w:r>
      <w:r w:rsidR="00731B2F" w:rsidRPr="00AA2D9A">
        <w:rPr>
          <w:color w:val="000000" w:themeColor="text1"/>
          <w:lang w:val="en-GB"/>
        </w:rPr>
        <w:t>of -3/4</w:t>
      </w:r>
      <w:r w:rsidR="00731B2F">
        <w:rPr>
          <w:color w:val="000000" w:themeColor="text1"/>
          <w:lang w:val="en-GB"/>
        </w:rPr>
        <w:t>.</w:t>
      </w:r>
    </w:p>
    <w:p w14:paraId="32AF9D92" w14:textId="03D50929" w:rsidR="004B4BA1" w:rsidRDefault="004B4BA1" w:rsidP="00A76A33">
      <w:pPr>
        <w:spacing w:line="480" w:lineRule="auto"/>
        <w:jc w:val="both"/>
        <w:rPr>
          <w:color w:val="000000" w:themeColor="text1"/>
          <w:lang w:val="en-GB"/>
        </w:rPr>
      </w:pPr>
      <w:r w:rsidRPr="00114458">
        <w:rPr>
          <w:b/>
          <w:bCs/>
          <w:color w:val="000000" w:themeColor="text1"/>
          <w:lang w:val="en-GB"/>
        </w:rPr>
        <w:t>Location:</w:t>
      </w:r>
      <w:r>
        <w:rPr>
          <w:color w:val="000000" w:themeColor="text1"/>
          <w:lang w:val="en-GB"/>
        </w:rPr>
        <w:t xml:space="preserve"> USA</w:t>
      </w:r>
    </w:p>
    <w:p w14:paraId="1ECD2B89" w14:textId="68D19DB0" w:rsidR="004B4BA1" w:rsidRDefault="004B4BA1" w:rsidP="00A76A33">
      <w:pPr>
        <w:spacing w:line="480" w:lineRule="auto"/>
        <w:jc w:val="both"/>
        <w:rPr>
          <w:color w:val="000000" w:themeColor="text1"/>
          <w:lang w:val="en-GB"/>
        </w:rPr>
      </w:pPr>
      <w:r w:rsidRPr="00114458">
        <w:rPr>
          <w:b/>
          <w:bCs/>
          <w:color w:val="000000" w:themeColor="text1"/>
          <w:lang w:val="en-GB"/>
        </w:rPr>
        <w:t>Time period:</w:t>
      </w:r>
      <w:r>
        <w:rPr>
          <w:color w:val="000000" w:themeColor="text1"/>
          <w:lang w:val="en-GB"/>
        </w:rPr>
        <w:t xml:space="preserve"> 2012</w:t>
      </w:r>
    </w:p>
    <w:p w14:paraId="4C9B5C8E" w14:textId="7A868FCD" w:rsidR="004B4BA1" w:rsidRDefault="004B4BA1" w:rsidP="00A76A33">
      <w:pPr>
        <w:spacing w:line="480" w:lineRule="auto"/>
        <w:jc w:val="both"/>
        <w:rPr>
          <w:color w:val="000000" w:themeColor="text1"/>
          <w:lang w:val="en-GB"/>
        </w:rPr>
      </w:pPr>
      <w:r w:rsidRPr="00114458">
        <w:rPr>
          <w:b/>
          <w:bCs/>
          <w:color w:val="000000" w:themeColor="text1"/>
          <w:lang w:val="en-GB"/>
        </w:rPr>
        <w:t>Major taxa studied:</w:t>
      </w:r>
      <w:r>
        <w:rPr>
          <w:color w:val="000000" w:themeColor="text1"/>
          <w:lang w:val="en-GB"/>
        </w:rPr>
        <w:t xml:space="preserve"> Phytoplankton</w:t>
      </w:r>
    </w:p>
    <w:p w14:paraId="1A1C29AE" w14:textId="2CB21691" w:rsidR="004B4BA1" w:rsidRDefault="004B4BA1" w:rsidP="00A76A33">
      <w:pPr>
        <w:spacing w:line="480" w:lineRule="auto"/>
        <w:jc w:val="both"/>
        <w:rPr>
          <w:color w:val="000000" w:themeColor="text1"/>
          <w:lang w:val="en-GB"/>
        </w:rPr>
      </w:pPr>
      <w:r w:rsidRPr="00114458">
        <w:rPr>
          <w:b/>
          <w:bCs/>
          <w:color w:val="000000" w:themeColor="text1"/>
          <w:lang w:val="en-GB"/>
        </w:rPr>
        <w:t>Result:</w:t>
      </w:r>
      <w:r>
        <w:rPr>
          <w:color w:val="000000" w:themeColor="text1"/>
          <w:lang w:val="en-GB"/>
        </w:rPr>
        <w:t xml:space="preserve"> We</w:t>
      </w:r>
      <w:r w:rsidRPr="00AA2D9A">
        <w:rPr>
          <w:color w:val="000000" w:themeColor="text1"/>
          <w:lang w:val="en-GB"/>
        </w:rPr>
        <w:t xml:space="preserve"> find that the </w:t>
      </w:r>
      <w:r w:rsidR="002D76CC" w:rsidRPr="00AA2D9A">
        <w:rPr>
          <w:color w:val="000000" w:themeColor="text1"/>
          <w:lang w:val="en-GB"/>
        </w:rPr>
        <w:t>CCSR</w:t>
      </w:r>
      <w:r w:rsidR="00712370" w:rsidRPr="00AA2D9A">
        <w:rPr>
          <w:color w:val="000000" w:themeColor="text1"/>
          <w:lang w:val="en-GB"/>
        </w:rPr>
        <w:t xml:space="preserve"> </w:t>
      </w:r>
      <w:r w:rsidRPr="00AA2D9A">
        <w:rPr>
          <w:color w:val="000000" w:themeColor="text1"/>
          <w:lang w:val="en-GB"/>
        </w:rPr>
        <w:t xml:space="preserve">slope </w:t>
      </w:r>
      <w:r w:rsidR="008A1967" w:rsidRPr="00AA2D9A">
        <w:rPr>
          <w:color w:val="000000" w:themeColor="text1"/>
          <w:lang w:val="en-GB"/>
        </w:rPr>
        <w:t xml:space="preserve">is </w:t>
      </w:r>
      <w:r w:rsidR="007A32EF" w:rsidRPr="00AA2D9A">
        <w:rPr>
          <w:color w:val="000000" w:themeColor="text1"/>
          <w:lang w:val="en-GB"/>
        </w:rPr>
        <w:t xml:space="preserve">significantly lower than </w:t>
      </w:r>
      <w:r w:rsidR="0090709A" w:rsidRPr="00AA2D9A">
        <w:rPr>
          <w:color w:val="000000" w:themeColor="text1"/>
          <w:lang w:val="en-GB"/>
        </w:rPr>
        <w:t xml:space="preserve">-3/4 and </w:t>
      </w:r>
      <w:r w:rsidR="00D47BC0" w:rsidRPr="00AA2D9A">
        <w:rPr>
          <w:color w:val="000000" w:themeColor="text1"/>
          <w:lang w:val="en-GB"/>
        </w:rPr>
        <w:t xml:space="preserve">near </w:t>
      </w:r>
      <w:r w:rsidR="008A1967" w:rsidRPr="00AA2D9A">
        <w:rPr>
          <w:color w:val="000000" w:themeColor="text1"/>
          <w:lang w:val="en-GB"/>
        </w:rPr>
        <w:t>-1 overall (perhaps due to isometric metabolic scaling</w:t>
      </w:r>
      <w:r w:rsidR="0044799D" w:rsidRPr="00AA2D9A">
        <w:rPr>
          <w:color w:val="000000" w:themeColor="text1"/>
          <w:lang w:val="en-GB"/>
        </w:rPr>
        <w:t xml:space="preserve"> </w:t>
      </w:r>
      <w:r w:rsidR="00C653ED" w:rsidRPr="00AA2D9A">
        <w:rPr>
          <w:color w:val="000000" w:themeColor="text1"/>
          <w:lang w:val="en-GB"/>
        </w:rPr>
        <w:t xml:space="preserve">that has been </w:t>
      </w:r>
      <w:r w:rsidR="0044799D" w:rsidRPr="00AA2D9A">
        <w:rPr>
          <w:color w:val="000000" w:themeColor="text1"/>
          <w:lang w:val="en-GB"/>
        </w:rPr>
        <w:t>observed</w:t>
      </w:r>
      <w:r w:rsidR="00C653ED" w:rsidRPr="00AA2D9A">
        <w:rPr>
          <w:color w:val="000000" w:themeColor="text1"/>
          <w:lang w:val="en-GB"/>
        </w:rPr>
        <w:t xml:space="preserve"> in other studies</w:t>
      </w:r>
      <w:r w:rsidR="008A1967" w:rsidRPr="00AA2D9A">
        <w:rPr>
          <w:color w:val="000000" w:themeColor="text1"/>
          <w:lang w:val="en-GB"/>
        </w:rPr>
        <w:t xml:space="preserve">) and </w:t>
      </w:r>
      <w:r w:rsidRPr="00AA2D9A">
        <w:rPr>
          <w:color w:val="000000" w:themeColor="text1"/>
          <w:lang w:val="en-GB"/>
        </w:rPr>
        <w:t xml:space="preserve">varies substantially </w:t>
      </w:r>
      <w:r w:rsidR="00551EE1" w:rsidRPr="00AA2D9A">
        <w:rPr>
          <w:color w:val="000000" w:themeColor="text1"/>
          <w:lang w:val="en-GB"/>
        </w:rPr>
        <w:t>between</w:t>
      </w:r>
      <w:r w:rsidR="007A32EF" w:rsidRPr="00AA2D9A">
        <w:rPr>
          <w:color w:val="000000" w:themeColor="text1"/>
          <w:lang w:val="en-GB"/>
        </w:rPr>
        <w:t xml:space="preserve"> -0.33 </w:t>
      </w:r>
      <w:r w:rsidR="005A5681" w:rsidRPr="00AA2D9A">
        <w:rPr>
          <w:color w:val="000000" w:themeColor="text1"/>
          <w:lang w:val="en-GB"/>
        </w:rPr>
        <w:t>and</w:t>
      </w:r>
      <w:r w:rsidR="007A32EF" w:rsidRPr="00AA2D9A">
        <w:rPr>
          <w:color w:val="000000" w:themeColor="text1"/>
          <w:lang w:val="en-GB"/>
        </w:rPr>
        <w:t xml:space="preserve"> -0.93 </w:t>
      </w:r>
      <w:r w:rsidRPr="00AA2D9A">
        <w:rPr>
          <w:color w:val="000000" w:themeColor="text1"/>
          <w:lang w:val="en-GB"/>
        </w:rPr>
        <w:t xml:space="preserve">across </w:t>
      </w:r>
      <w:r w:rsidR="00C653ED" w:rsidRPr="00AA2D9A">
        <w:rPr>
          <w:color w:val="000000" w:themeColor="text1"/>
          <w:lang w:val="en-GB"/>
        </w:rPr>
        <w:t xml:space="preserve">gradients of </w:t>
      </w:r>
      <w:r w:rsidRPr="00AA2D9A">
        <w:rPr>
          <w:color w:val="000000" w:themeColor="text1"/>
          <w:lang w:val="en-GB"/>
        </w:rPr>
        <w:t>temperature</w:t>
      </w:r>
      <w:r w:rsidR="0090709A" w:rsidRPr="00AA2D9A">
        <w:rPr>
          <w:color w:val="000000" w:themeColor="text1"/>
          <w:lang w:val="en-GB"/>
        </w:rPr>
        <w:t>, nutrient</w:t>
      </w:r>
      <w:r w:rsidR="00D47BC0" w:rsidRPr="00AA2D9A">
        <w:rPr>
          <w:color w:val="000000" w:themeColor="text1"/>
          <w:lang w:val="en-GB"/>
        </w:rPr>
        <w:t xml:space="preserve"> </w:t>
      </w:r>
      <w:r w:rsidR="00F53C71" w:rsidRPr="00AA2D9A">
        <w:rPr>
          <w:color w:val="000000" w:themeColor="text1"/>
          <w:lang w:val="en-GB"/>
        </w:rPr>
        <w:t xml:space="preserve">(phosphorus) </w:t>
      </w:r>
      <w:r w:rsidR="00D47BC0" w:rsidRPr="00AA2D9A">
        <w:rPr>
          <w:color w:val="000000" w:themeColor="text1"/>
          <w:lang w:val="en-GB"/>
        </w:rPr>
        <w:t>supply</w:t>
      </w:r>
      <w:r w:rsidR="0090709A" w:rsidRPr="00AA2D9A">
        <w:rPr>
          <w:color w:val="000000" w:themeColor="text1"/>
          <w:lang w:val="en-GB"/>
        </w:rPr>
        <w:t xml:space="preserve"> and </w:t>
      </w:r>
      <w:r w:rsidR="00EE08CD" w:rsidRPr="00AA2D9A">
        <w:rPr>
          <w:color w:val="000000" w:themeColor="text1"/>
          <w:lang w:val="en-GB"/>
        </w:rPr>
        <w:t xml:space="preserve">zooplankton </w:t>
      </w:r>
      <w:r w:rsidR="0090709A" w:rsidRPr="00AA2D9A">
        <w:rPr>
          <w:color w:val="000000" w:themeColor="text1"/>
          <w:lang w:val="en-GB"/>
        </w:rPr>
        <w:t xml:space="preserve">predation pressure </w:t>
      </w:r>
      <w:r w:rsidR="001149E8">
        <w:rPr>
          <w:color w:val="000000" w:themeColor="text1"/>
          <w:lang w:val="en-GB"/>
        </w:rPr>
        <w:t>across</w:t>
      </w:r>
      <w:r w:rsidRPr="00AA2D9A">
        <w:rPr>
          <w:color w:val="000000" w:themeColor="text1"/>
          <w:lang w:val="en-GB"/>
        </w:rPr>
        <w:t xml:space="preserve"> 10</w:t>
      </w:r>
      <w:r w:rsidR="009038E7" w:rsidRPr="00AA2D9A">
        <w:rPr>
          <w:color w:val="000000" w:themeColor="text1"/>
          <w:lang w:val="en-GB"/>
        </w:rPr>
        <w:t>4</w:t>
      </w:r>
      <w:r w:rsidRPr="00AA2D9A">
        <w:rPr>
          <w:color w:val="000000" w:themeColor="text1"/>
          <w:lang w:val="en-GB"/>
        </w:rPr>
        <w:t xml:space="preserve">8 freshwater lake phytoplankton communities in the USA. </w:t>
      </w:r>
      <w:r w:rsidR="00F53C71" w:rsidRPr="00AA2D9A">
        <w:rPr>
          <w:color w:val="000000" w:themeColor="text1"/>
          <w:lang w:val="en-GB"/>
        </w:rPr>
        <w:t xml:space="preserve">Specific values of the CCSR slope depend on complex interactive effects between the above environmental factors. </w:t>
      </w:r>
      <w:r w:rsidR="004E6D37" w:rsidRPr="00AA2D9A">
        <w:rPr>
          <w:color w:val="000000" w:themeColor="text1"/>
          <w:lang w:val="en-GB"/>
        </w:rPr>
        <w:t xml:space="preserve">Phytoplankton </w:t>
      </w:r>
      <w:r w:rsidRPr="00AA2D9A">
        <w:rPr>
          <w:color w:val="000000" w:themeColor="text1"/>
          <w:lang w:val="en-GB"/>
        </w:rPr>
        <w:t xml:space="preserve">communities have orders of magnitude more small or large cells depending on environmental conditions than would be predicted </w:t>
      </w:r>
      <w:r w:rsidR="00572411" w:rsidRPr="00AA2D9A">
        <w:rPr>
          <w:color w:val="000000" w:themeColor="text1"/>
          <w:lang w:val="en-GB"/>
        </w:rPr>
        <w:t>by</w:t>
      </w:r>
      <w:r w:rsidRPr="00AA2D9A">
        <w:rPr>
          <w:color w:val="000000" w:themeColor="text1"/>
          <w:lang w:val="en-GB"/>
        </w:rPr>
        <w:t xml:space="preserve"> </w:t>
      </w:r>
      <w:r w:rsidR="008A1967" w:rsidRPr="00AA2D9A">
        <w:rPr>
          <w:color w:val="000000" w:themeColor="text1"/>
          <w:lang w:val="en-GB"/>
        </w:rPr>
        <w:t>the MTE</w:t>
      </w:r>
      <w:r w:rsidRPr="00AA2D9A">
        <w:rPr>
          <w:color w:val="000000" w:themeColor="text1"/>
          <w:lang w:val="en-GB"/>
        </w:rPr>
        <w:t xml:space="preserve">. </w:t>
      </w:r>
    </w:p>
    <w:p w14:paraId="3A47DF63" w14:textId="3BC9ADEA" w:rsidR="009A2EF9" w:rsidRPr="00AA2D9A" w:rsidRDefault="004B4BA1" w:rsidP="00A76A33">
      <w:pPr>
        <w:spacing w:line="480" w:lineRule="auto"/>
        <w:jc w:val="both"/>
        <w:rPr>
          <w:color w:val="000000" w:themeColor="text1"/>
          <w:lang w:val="en-GB"/>
        </w:rPr>
      </w:pPr>
      <w:r w:rsidRPr="00114458">
        <w:rPr>
          <w:b/>
          <w:bCs/>
          <w:color w:val="000000" w:themeColor="text1"/>
          <w:lang w:val="en-GB"/>
        </w:rPr>
        <w:t>Conclusion:</w:t>
      </w:r>
      <w:r>
        <w:rPr>
          <w:color w:val="000000" w:themeColor="text1"/>
          <w:lang w:val="en-GB"/>
        </w:rPr>
        <w:t xml:space="preserve"> </w:t>
      </w:r>
      <w:r w:rsidRPr="00AA2D9A">
        <w:rPr>
          <w:color w:val="000000" w:themeColor="text1"/>
          <w:lang w:val="en-GB"/>
        </w:rPr>
        <w:t xml:space="preserve">Although based on observational data, </w:t>
      </w:r>
      <w:r w:rsidR="00EE08CD" w:rsidRPr="00AA2D9A">
        <w:rPr>
          <w:color w:val="000000" w:themeColor="text1"/>
          <w:lang w:val="en-GB"/>
        </w:rPr>
        <w:t xml:space="preserve">our </w:t>
      </w:r>
      <w:r w:rsidRPr="00AA2D9A">
        <w:rPr>
          <w:color w:val="000000" w:themeColor="text1"/>
          <w:lang w:val="en-GB"/>
        </w:rPr>
        <w:t xml:space="preserve">results suggest that </w:t>
      </w:r>
      <w:r w:rsidR="00D47BC0" w:rsidRPr="00AA2D9A">
        <w:rPr>
          <w:color w:val="000000" w:themeColor="text1"/>
          <w:lang w:val="en-GB"/>
        </w:rPr>
        <w:t xml:space="preserve">continued </w:t>
      </w:r>
      <w:r w:rsidR="00ED4797" w:rsidRPr="00AA2D9A">
        <w:rPr>
          <w:color w:val="000000" w:themeColor="text1"/>
          <w:lang w:val="en-GB"/>
        </w:rPr>
        <w:t xml:space="preserve">climate warming and nutrient enrichment </w:t>
      </w:r>
      <w:r w:rsidR="00D47BC0" w:rsidRPr="00AA2D9A">
        <w:rPr>
          <w:color w:val="000000" w:themeColor="text1"/>
          <w:lang w:val="en-GB"/>
        </w:rPr>
        <w:t xml:space="preserve">into the future </w:t>
      </w:r>
      <w:r w:rsidR="00EE08CD" w:rsidRPr="00AA2D9A">
        <w:rPr>
          <w:color w:val="000000" w:themeColor="text1"/>
          <w:lang w:val="en-GB"/>
        </w:rPr>
        <w:t>will</w:t>
      </w:r>
      <w:r w:rsidR="00D47BC0" w:rsidRPr="00AA2D9A">
        <w:rPr>
          <w:color w:val="000000" w:themeColor="text1"/>
          <w:lang w:val="en-GB"/>
        </w:rPr>
        <w:t xml:space="preserve"> </w:t>
      </w:r>
      <w:r w:rsidR="00EE08CD" w:rsidRPr="00AA2D9A">
        <w:rPr>
          <w:color w:val="000000" w:themeColor="text1"/>
          <w:lang w:val="en-GB"/>
        </w:rPr>
        <w:t xml:space="preserve">significantly </w:t>
      </w:r>
      <w:r w:rsidRPr="00AA2D9A">
        <w:rPr>
          <w:color w:val="000000" w:themeColor="text1"/>
          <w:lang w:val="en-GB"/>
        </w:rPr>
        <w:t xml:space="preserve">alter </w:t>
      </w:r>
      <w:r w:rsidR="00EE08CD" w:rsidRPr="00AA2D9A">
        <w:rPr>
          <w:color w:val="000000" w:themeColor="text1"/>
          <w:lang w:val="en-GB"/>
        </w:rPr>
        <w:t xml:space="preserve">size-abundance relationships of freshwater phytoplankton communities via shifts in </w:t>
      </w:r>
      <w:r w:rsidRPr="00AA2D9A">
        <w:rPr>
          <w:color w:val="000000" w:themeColor="text1"/>
          <w:lang w:val="en-GB"/>
        </w:rPr>
        <w:t>metabolic scaling</w:t>
      </w:r>
      <w:r w:rsidR="00D47BC0" w:rsidRPr="00AA2D9A">
        <w:rPr>
          <w:color w:val="000000" w:themeColor="text1"/>
          <w:lang w:val="en-GB"/>
        </w:rPr>
        <w:t xml:space="preserve"> </w:t>
      </w:r>
      <w:r w:rsidRPr="00AA2D9A">
        <w:rPr>
          <w:color w:val="000000" w:themeColor="text1"/>
          <w:lang w:val="en-GB"/>
        </w:rPr>
        <w:t>or other poorly understood processes</w:t>
      </w:r>
      <w:r w:rsidR="00EE08CD" w:rsidRPr="00AA2D9A">
        <w:rPr>
          <w:color w:val="000000" w:themeColor="text1"/>
          <w:lang w:val="en-GB"/>
        </w:rPr>
        <w:t xml:space="preserve">, but in different ways depending </w:t>
      </w:r>
      <w:r w:rsidR="00572411" w:rsidRPr="00AA2D9A">
        <w:rPr>
          <w:color w:val="000000" w:themeColor="text1"/>
          <w:lang w:val="en-GB"/>
        </w:rPr>
        <w:t xml:space="preserve">on </w:t>
      </w:r>
      <w:r w:rsidR="00EE08CD" w:rsidRPr="00AA2D9A">
        <w:rPr>
          <w:color w:val="000000" w:themeColor="text1"/>
          <w:lang w:val="en-GB"/>
        </w:rPr>
        <w:t>interacti</w:t>
      </w:r>
      <w:r w:rsidR="00A16D89" w:rsidRPr="00AA2D9A">
        <w:rPr>
          <w:color w:val="000000" w:themeColor="text1"/>
          <w:lang w:val="en-GB"/>
        </w:rPr>
        <w:t>ons</w:t>
      </w:r>
      <w:r w:rsidR="00EE08CD" w:rsidRPr="00AA2D9A">
        <w:rPr>
          <w:color w:val="000000" w:themeColor="text1"/>
          <w:lang w:val="en-GB"/>
        </w:rPr>
        <w:t xml:space="preserve"> between temperature, nutrient supply and zooplankton predation</w:t>
      </w:r>
      <w:r w:rsidR="00572411" w:rsidRPr="00AA2D9A">
        <w:rPr>
          <w:color w:val="000000" w:themeColor="text1"/>
          <w:lang w:val="en-GB"/>
        </w:rPr>
        <w:t>.</w:t>
      </w:r>
    </w:p>
    <w:p w14:paraId="42178816" w14:textId="4B0EC2D5" w:rsidR="00F27E5C" w:rsidRPr="00AA2D9A" w:rsidRDefault="004B4378" w:rsidP="00F353CC">
      <w:pPr>
        <w:spacing w:line="480" w:lineRule="auto"/>
        <w:jc w:val="both"/>
        <w:rPr>
          <w:color w:val="000000" w:themeColor="text1"/>
          <w:lang w:val="en-GB"/>
        </w:rPr>
      </w:pPr>
      <w:r w:rsidRPr="00AA2D9A">
        <w:rPr>
          <w:b/>
          <w:bCs/>
          <w:color w:val="000000" w:themeColor="text1"/>
          <w:lang w:val="en-GB"/>
        </w:rPr>
        <w:lastRenderedPageBreak/>
        <w:t>Keywo</w:t>
      </w:r>
      <w:r w:rsidRPr="00AA2D9A">
        <w:rPr>
          <w:b/>
          <w:bCs/>
          <w:color w:val="000000" w:themeColor="text1"/>
          <w:lang w:val="en-GB"/>
        </w:rPr>
        <w:t>rds:</w:t>
      </w:r>
      <w:r w:rsidR="00BC3A53" w:rsidRPr="00AA2D9A">
        <w:rPr>
          <w:color w:val="000000" w:themeColor="text1"/>
          <w:lang w:val="en-GB"/>
        </w:rPr>
        <w:t xml:space="preserve"> </w:t>
      </w:r>
      <w:r w:rsidR="001174AC" w:rsidRPr="00AA2D9A">
        <w:rPr>
          <w:color w:val="000000" w:themeColor="text1"/>
          <w:lang w:val="en-GB"/>
        </w:rPr>
        <w:t>body size,</w:t>
      </w:r>
      <w:r w:rsidR="001174AC">
        <w:rPr>
          <w:color w:val="000000" w:themeColor="text1"/>
          <w:lang w:val="en-GB"/>
        </w:rPr>
        <w:t xml:space="preserve"> </w:t>
      </w:r>
      <w:r w:rsidR="00DA1708" w:rsidRPr="00AA2D9A">
        <w:rPr>
          <w:color w:val="000000" w:themeColor="text1"/>
          <w:lang w:val="en-GB"/>
        </w:rPr>
        <w:t>p</w:t>
      </w:r>
      <w:r w:rsidR="0004394C" w:rsidRPr="00AA2D9A">
        <w:rPr>
          <w:color w:val="000000" w:themeColor="text1"/>
          <w:lang w:val="en-GB"/>
        </w:rPr>
        <w:t>hytoplankton,</w:t>
      </w:r>
      <w:r w:rsidR="001174AC" w:rsidRPr="00A01D13">
        <w:rPr>
          <w:color w:val="000000" w:themeColor="text1"/>
          <w:lang w:val="en-GB"/>
        </w:rPr>
        <w:t xml:space="preserve"> </w:t>
      </w:r>
      <w:r w:rsidR="001174AC" w:rsidRPr="00AA2D9A">
        <w:rPr>
          <w:color w:val="000000" w:themeColor="text1"/>
          <w:lang w:val="en-GB"/>
        </w:rPr>
        <w:t>predation</w:t>
      </w:r>
      <w:r w:rsidR="001174AC">
        <w:rPr>
          <w:color w:val="000000" w:themeColor="text1"/>
          <w:lang w:val="en-GB"/>
        </w:rPr>
        <w:t>,</w:t>
      </w:r>
      <w:r w:rsidR="0004394C" w:rsidRPr="00AA2D9A">
        <w:rPr>
          <w:color w:val="000000" w:themeColor="text1"/>
          <w:lang w:val="en-GB"/>
        </w:rPr>
        <w:t xml:space="preserve"> </w:t>
      </w:r>
      <w:r w:rsidR="001174AC" w:rsidRPr="00AA2D9A">
        <w:rPr>
          <w:color w:val="000000" w:themeColor="text1"/>
          <w:lang w:val="en-GB"/>
        </w:rPr>
        <w:t>resources,</w:t>
      </w:r>
      <w:r w:rsidR="001174AC">
        <w:rPr>
          <w:color w:val="000000" w:themeColor="text1"/>
          <w:lang w:val="en-GB"/>
        </w:rPr>
        <w:t xml:space="preserve"> </w:t>
      </w:r>
      <w:r w:rsidR="00DA1708" w:rsidRPr="00AA2D9A">
        <w:rPr>
          <w:color w:val="000000" w:themeColor="text1"/>
          <w:lang w:val="en-GB"/>
        </w:rPr>
        <w:t>s</w:t>
      </w:r>
      <w:r w:rsidR="0004394C" w:rsidRPr="00AA2D9A">
        <w:rPr>
          <w:color w:val="000000" w:themeColor="text1"/>
          <w:lang w:val="en-GB"/>
        </w:rPr>
        <w:t xml:space="preserve">ize-abundance relationship, </w:t>
      </w:r>
      <w:r w:rsidR="00DA1708" w:rsidRPr="00AA2D9A">
        <w:rPr>
          <w:color w:val="000000" w:themeColor="text1"/>
          <w:lang w:val="en-GB"/>
        </w:rPr>
        <w:t>t</w:t>
      </w:r>
      <w:r w:rsidR="0004394C" w:rsidRPr="00AA2D9A">
        <w:rPr>
          <w:color w:val="000000" w:themeColor="text1"/>
          <w:lang w:val="en-GB"/>
        </w:rPr>
        <w:t>emperature</w:t>
      </w:r>
      <w:r w:rsidR="001174AC">
        <w:rPr>
          <w:color w:val="000000" w:themeColor="text1"/>
          <w:lang w:val="en-GB"/>
        </w:rPr>
        <w:t>.</w:t>
      </w:r>
      <w:r w:rsidRPr="00AA2D9A">
        <w:rPr>
          <w:color w:val="000000" w:themeColor="text1"/>
          <w:lang w:val="en-GB"/>
        </w:rPr>
        <w:br w:type="page"/>
      </w:r>
    </w:p>
    <w:p w14:paraId="1BCC982D" w14:textId="0C1EFB33" w:rsidR="00F551FB" w:rsidRPr="00AA2D9A" w:rsidRDefault="004B4378" w:rsidP="00F551FB">
      <w:pPr>
        <w:spacing w:line="480" w:lineRule="auto"/>
        <w:jc w:val="both"/>
        <w:rPr>
          <w:color w:val="000000" w:themeColor="text1"/>
          <w:lang w:val="en-GB"/>
        </w:rPr>
      </w:pPr>
      <w:r>
        <w:rPr>
          <w:b/>
          <w:bCs/>
          <w:color w:val="000000" w:themeColor="text1"/>
          <w:lang w:val="en-GB"/>
        </w:rPr>
        <w:lastRenderedPageBreak/>
        <w:t>Introduction</w:t>
      </w:r>
    </w:p>
    <w:p w14:paraId="1B063F07" w14:textId="54BF543A" w:rsidR="00F551FB" w:rsidRPr="00AA2D9A" w:rsidRDefault="004B4378" w:rsidP="00F551FB">
      <w:pPr>
        <w:spacing w:line="480" w:lineRule="auto"/>
        <w:ind w:firstLine="708"/>
        <w:jc w:val="both"/>
        <w:rPr>
          <w:color w:val="000000" w:themeColor="text1"/>
          <w:lang w:val="en-GB"/>
        </w:rPr>
      </w:pPr>
      <w:r w:rsidRPr="00AA2D9A">
        <w:rPr>
          <w:color w:val="000000" w:themeColor="text1"/>
          <w:lang w:val="en-GB"/>
        </w:rPr>
        <w:t>Climate warming and excessive resource supply are major drivers of global environmental change in freshwater ecosystems (Woodward</w:t>
      </w:r>
      <w:r w:rsidR="00DB73C4">
        <w:rPr>
          <w:color w:val="000000" w:themeColor="text1"/>
          <w:lang w:val="en-GB"/>
        </w:rPr>
        <w:t>, Perkins</w:t>
      </w:r>
      <w:r w:rsidR="00A57F98">
        <w:rPr>
          <w:color w:val="000000" w:themeColor="text1"/>
          <w:lang w:val="en-GB"/>
        </w:rPr>
        <w:t>,</w:t>
      </w:r>
      <w:r w:rsidR="00DB73C4">
        <w:rPr>
          <w:color w:val="000000" w:themeColor="text1"/>
          <w:lang w:val="en-GB"/>
        </w:rPr>
        <w:t xml:space="preserve"> &amp; Brown</w:t>
      </w:r>
      <w:r w:rsidR="000D40E6">
        <w:rPr>
          <w:color w:val="000000" w:themeColor="text1"/>
          <w:lang w:val="en-GB"/>
        </w:rPr>
        <w:t>,</w:t>
      </w:r>
      <w:r w:rsidRPr="00AA2D9A">
        <w:rPr>
          <w:color w:val="000000" w:themeColor="text1"/>
          <w:lang w:val="en-GB"/>
        </w:rPr>
        <w:t xml:space="preserve"> 2010). Changes in temperature and resource supply can modify physiological processes at the individual level which, in turn, can </w:t>
      </w:r>
      <w:r w:rsidR="00907E78" w:rsidRPr="00AA2D9A">
        <w:rPr>
          <w:color w:val="000000" w:themeColor="text1"/>
          <w:lang w:val="en-GB"/>
        </w:rPr>
        <w:t xml:space="preserve">affect </w:t>
      </w:r>
      <w:r w:rsidR="00A25767" w:rsidRPr="00AA2D9A">
        <w:rPr>
          <w:color w:val="000000" w:themeColor="text1"/>
          <w:lang w:val="en-GB"/>
        </w:rPr>
        <w:t xml:space="preserve">ecological phenomena at </w:t>
      </w:r>
      <w:r w:rsidRPr="00AA2D9A">
        <w:rPr>
          <w:color w:val="000000" w:themeColor="text1"/>
          <w:lang w:val="en-GB"/>
        </w:rPr>
        <w:t>higher levels of biological organization, such as communities and ecosystems (White</w:t>
      </w:r>
      <w:r w:rsidR="00DB73C4">
        <w:rPr>
          <w:color w:val="000000" w:themeColor="text1"/>
          <w:lang w:val="en-GB"/>
        </w:rPr>
        <w:t xml:space="preserve">, Ernest, </w:t>
      </w:r>
      <w:proofErr w:type="spellStart"/>
      <w:r w:rsidR="00DB73C4">
        <w:rPr>
          <w:color w:val="000000" w:themeColor="text1"/>
          <w:lang w:val="en-GB"/>
        </w:rPr>
        <w:t>Kerkhoff</w:t>
      </w:r>
      <w:proofErr w:type="spellEnd"/>
      <w:r w:rsidR="00DB73C4">
        <w:rPr>
          <w:color w:val="000000" w:themeColor="text1"/>
          <w:lang w:val="en-GB"/>
        </w:rPr>
        <w:t xml:space="preserve">, </w:t>
      </w:r>
      <w:r w:rsidR="003B1455">
        <w:rPr>
          <w:color w:val="000000" w:themeColor="text1"/>
          <w:lang w:val="en-GB"/>
        </w:rPr>
        <w:t xml:space="preserve">&amp; </w:t>
      </w:r>
      <w:proofErr w:type="spellStart"/>
      <w:r w:rsidR="00DB73C4">
        <w:rPr>
          <w:color w:val="000000" w:themeColor="text1"/>
          <w:lang w:val="en-GB"/>
        </w:rPr>
        <w:t>Enquist</w:t>
      </w:r>
      <w:proofErr w:type="spellEnd"/>
      <w:r w:rsidR="000D40E6">
        <w:rPr>
          <w:color w:val="000000" w:themeColor="text1"/>
          <w:lang w:val="en-GB"/>
        </w:rPr>
        <w:t>,</w:t>
      </w:r>
      <w:r w:rsidRPr="00AA2D9A">
        <w:rPr>
          <w:color w:val="000000" w:themeColor="text1"/>
          <w:lang w:val="en-GB"/>
        </w:rPr>
        <w:t xml:space="preserve"> 2007</w:t>
      </w:r>
      <w:r w:rsidR="003B1455">
        <w:rPr>
          <w:color w:val="000000" w:themeColor="text1"/>
          <w:lang w:val="en-GB"/>
        </w:rPr>
        <w:t>;</w:t>
      </w:r>
      <w:r w:rsidRPr="00AA2D9A">
        <w:rPr>
          <w:color w:val="000000" w:themeColor="text1"/>
          <w:lang w:val="en-GB"/>
        </w:rPr>
        <w:t xml:space="preserve"> Perkins et al.</w:t>
      </w:r>
      <w:r w:rsidR="00DB73C4">
        <w:rPr>
          <w:color w:val="000000" w:themeColor="text1"/>
          <w:lang w:val="en-GB"/>
        </w:rPr>
        <w:t>,</w:t>
      </w:r>
      <w:r w:rsidRPr="00AA2D9A">
        <w:rPr>
          <w:color w:val="000000" w:themeColor="text1"/>
          <w:lang w:val="en-GB"/>
        </w:rPr>
        <w:t xml:space="preserve"> 2019). Although </w:t>
      </w:r>
      <w:r w:rsidR="00907E78" w:rsidRPr="00AA2D9A">
        <w:rPr>
          <w:color w:val="000000" w:themeColor="text1"/>
          <w:lang w:val="en-GB"/>
        </w:rPr>
        <w:t xml:space="preserve">the </w:t>
      </w:r>
      <w:r w:rsidRPr="00AA2D9A">
        <w:rPr>
          <w:color w:val="000000" w:themeColor="text1"/>
          <w:lang w:val="en-GB"/>
        </w:rPr>
        <w:t xml:space="preserve">independent effects </w:t>
      </w:r>
      <w:r w:rsidR="00907E78" w:rsidRPr="00AA2D9A">
        <w:rPr>
          <w:color w:val="000000" w:themeColor="text1"/>
          <w:lang w:val="en-GB"/>
        </w:rPr>
        <w:t xml:space="preserve">of temperature and resource supply </w:t>
      </w:r>
      <w:r w:rsidRPr="00AA2D9A">
        <w:rPr>
          <w:color w:val="000000" w:themeColor="text1"/>
          <w:lang w:val="en-GB"/>
        </w:rPr>
        <w:t xml:space="preserve">on </w:t>
      </w:r>
      <w:r w:rsidR="00907E78" w:rsidRPr="00AA2D9A">
        <w:rPr>
          <w:color w:val="000000" w:themeColor="text1"/>
          <w:lang w:val="en-GB"/>
        </w:rPr>
        <w:t xml:space="preserve">many kinds of biological </w:t>
      </w:r>
      <w:r w:rsidRPr="00AA2D9A">
        <w:rPr>
          <w:color w:val="000000" w:themeColor="text1"/>
          <w:lang w:val="en-GB"/>
        </w:rPr>
        <w:t>process</w:t>
      </w:r>
      <w:r w:rsidR="00907E78" w:rsidRPr="00AA2D9A">
        <w:rPr>
          <w:color w:val="000000" w:themeColor="text1"/>
          <w:lang w:val="en-GB"/>
        </w:rPr>
        <w:t>es</w:t>
      </w:r>
      <w:r w:rsidRPr="00AA2D9A">
        <w:rPr>
          <w:color w:val="000000" w:themeColor="text1"/>
          <w:lang w:val="en-GB"/>
        </w:rPr>
        <w:t xml:space="preserve"> are relatively well</w:t>
      </w:r>
      <w:r w:rsidR="00D71149" w:rsidRPr="00AA2D9A">
        <w:rPr>
          <w:color w:val="000000" w:themeColor="text1"/>
          <w:lang w:val="en-GB"/>
        </w:rPr>
        <w:t xml:space="preserve"> </w:t>
      </w:r>
      <w:r w:rsidRPr="00AA2D9A">
        <w:rPr>
          <w:color w:val="000000" w:themeColor="text1"/>
          <w:lang w:val="en-GB"/>
        </w:rPr>
        <w:t>studie</w:t>
      </w:r>
      <w:r w:rsidR="00D71149" w:rsidRPr="00AA2D9A">
        <w:rPr>
          <w:color w:val="000000" w:themeColor="text1"/>
          <w:lang w:val="en-GB"/>
        </w:rPr>
        <w:t>d</w:t>
      </w:r>
      <w:r w:rsidR="00907E78" w:rsidRPr="00AA2D9A">
        <w:rPr>
          <w:color w:val="000000" w:themeColor="text1"/>
          <w:lang w:val="en-GB"/>
        </w:rPr>
        <w:t>,</w:t>
      </w:r>
      <w:r w:rsidRPr="00AA2D9A">
        <w:rPr>
          <w:color w:val="000000" w:themeColor="text1"/>
          <w:lang w:val="en-GB"/>
        </w:rPr>
        <w:t xml:space="preserve"> much less is known about how these factors </w:t>
      </w:r>
      <w:r w:rsidR="00907E78" w:rsidRPr="00AA2D9A">
        <w:rPr>
          <w:color w:val="000000" w:themeColor="text1"/>
          <w:lang w:val="en-GB"/>
        </w:rPr>
        <w:t xml:space="preserve">interact with </w:t>
      </w:r>
      <w:r w:rsidR="001B6A59" w:rsidRPr="00AA2D9A">
        <w:rPr>
          <w:color w:val="000000" w:themeColor="text1"/>
          <w:lang w:val="en-GB"/>
        </w:rPr>
        <w:t xml:space="preserve">each other </w:t>
      </w:r>
      <w:r w:rsidR="00907E78" w:rsidRPr="00AA2D9A">
        <w:rPr>
          <w:color w:val="000000" w:themeColor="text1"/>
          <w:lang w:val="en-GB"/>
        </w:rPr>
        <w:t xml:space="preserve">and body size to </w:t>
      </w:r>
      <w:r w:rsidRPr="00AA2D9A">
        <w:rPr>
          <w:color w:val="000000" w:themeColor="text1"/>
          <w:lang w:val="en-GB"/>
        </w:rPr>
        <w:t>affect</w:t>
      </w:r>
      <w:bookmarkStart w:id="4" w:name="_Hlk118374920"/>
      <w:r w:rsidR="00907E78" w:rsidRPr="00AA2D9A">
        <w:rPr>
          <w:color w:val="000000" w:themeColor="text1"/>
          <w:lang w:val="en-GB"/>
        </w:rPr>
        <w:t xml:space="preserve"> various physiological and ecological processes, especially at the level of </w:t>
      </w:r>
      <w:r w:rsidRPr="00AA2D9A">
        <w:rPr>
          <w:color w:val="000000" w:themeColor="text1"/>
          <w:lang w:val="en-GB"/>
        </w:rPr>
        <w:t>ecological communities</w:t>
      </w:r>
      <w:bookmarkEnd w:id="4"/>
      <w:r w:rsidRPr="00AA2D9A">
        <w:rPr>
          <w:color w:val="000000" w:themeColor="text1"/>
          <w:lang w:val="en-GB"/>
        </w:rPr>
        <w:t xml:space="preserve"> (Cross</w:t>
      </w:r>
      <w:r w:rsidR="00AF45F5">
        <w:rPr>
          <w:color w:val="000000" w:themeColor="text1"/>
          <w:lang w:val="en-GB"/>
        </w:rPr>
        <w:t>, Hood, Benstead, Huryn</w:t>
      </w:r>
      <w:r w:rsidR="003B1455">
        <w:rPr>
          <w:color w:val="000000" w:themeColor="text1"/>
          <w:lang w:val="en-GB"/>
        </w:rPr>
        <w:t>,</w:t>
      </w:r>
      <w:r w:rsidR="00AF45F5">
        <w:rPr>
          <w:color w:val="000000" w:themeColor="text1"/>
          <w:lang w:val="en-GB"/>
        </w:rPr>
        <w:t xml:space="preserve"> &amp; Nelson</w:t>
      </w:r>
      <w:r w:rsidR="00DB73C4">
        <w:rPr>
          <w:color w:val="000000" w:themeColor="text1"/>
          <w:lang w:val="en-GB"/>
        </w:rPr>
        <w:t>,</w:t>
      </w:r>
      <w:r w:rsidRPr="00AA2D9A">
        <w:rPr>
          <w:color w:val="000000" w:themeColor="text1"/>
          <w:lang w:val="en-GB"/>
        </w:rPr>
        <w:t xml:space="preserve"> 2015).</w:t>
      </w:r>
    </w:p>
    <w:p w14:paraId="59ACA4BE" w14:textId="76DDA45E" w:rsidR="00F551FB" w:rsidRPr="00AA2D9A" w:rsidRDefault="004B4378" w:rsidP="00F551FB">
      <w:pPr>
        <w:spacing w:line="480" w:lineRule="auto"/>
        <w:ind w:firstLine="708"/>
        <w:jc w:val="both"/>
        <w:rPr>
          <w:color w:val="000000" w:themeColor="text1"/>
          <w:lang w:val="en-GB"/>
        </w:rPr>
      </w:pPr>
      <w:r w:rsidRPr="00AA2D9A">
        <w:rPr>
          <w:color w:val="000000" w:themeColor="text1"/>
          <w:lang w:val="en-GB"/>
        </w:rPr>
        <w:t>Many physiological and ecological processes are strongly associated with organismal bo</w:t>
      </w:r>
      <w:r w:rsidRPr="00AA2D9A">
        <w:rPr>
          <w:color w:val="000000" w:themeColor="text1"/>
          <w:lang w:val="en-GB"/>
        </w:rPr>
        <w:t>dy mass (Brown</w:t>
      </w:r>
      <w:r w:rsidR="00AF45F5">
        <w:rPr>
          <w:color w:val="000000" w:themeColor="text1"/>
          <w:lang w:val="en-GB"/>
        </w:rPr>
        <w:t xml:space="preserve">, </w:t>
      </w:r>
      <w:proofErr w:type="spellStart"/>
      <w:r w:rsidR="00AF45F5">
        <w:rPr>
          <w:color w:val="000000" w:themeColor="text1"/>
          <w:lang w:val="en-GB"/>
        </w:rPr>
        <w:t>Gillooly</w:t>
      </w:r>
      <w:proofErr w:type="spellEnd"/>
      <w:r w:rsidR="00AF45F5">
        <w:rPr>
          <w:color w:val="000000" w:themeColor="text1"/>
          <w:lang w:val="en-GB"/>
        </w:rPr>
        <w:t>, Allen, Savage</w:t>
      </w:r>
      <w:r w:rsidR="003B1455">
        <w:rPr>
          <w:color w:val="000000" w:themeColor="text1"/>
          <w:lang w:val="en-GB"/>
        </w:rPr>
        <w:t>,</w:t>
      </w:r>
      <w:r w:rsidR="00AF45F5">
        <w:rPr>
          <w:color w:val="000000" w:themeColor="text1"/>
          <w:lang w:val="en-GB"/>
        </w:rPr>
        <w:t xml:space="preserve"> &amp; West</w:t>
      </w:r>
      <w:r w:rsidR="00DB73C4">
        <w:rPr>
          <w:color w:val="000000" w:themeColor="text1"/>
          <w:lang w:val="en-GB"/>
        </w:rPr>
        <w:t>,</w:t>
      </w:r>
      <w:r w:rsidRPr="00AA2D9A">
        <w:rPr>
          <w:color w:val="000000" w:themeColor="text1"/>
          <w:lang w:val="en-GB"/>
        </w:rPr>
        <w:t xml:space="preserve"> 2004</w:t>
      </w:r>
      <w:r w:rsidR="003B1455">
        <w:rPr>
          <w:color w:val="000000" w:themeColor="text1"/>
          <w:lang w:val="en-GB"/>
        </w:rPr>
        <w:t>;</w:t>
      </w:r>
      <w:r w:rsidRPr="00AA2D9A">
        <w:rPr>
          <w:color w:val="000000" w:themeColor="text1"/>
          <w:lang w:val="en-GB"/>
        </w:rPr>
        <w:t xml:space="preserve"> Woodward et al.</w:t>
      </w:r>
      <w:r w:rsidR="00DB73C4">
        <w:rPr>
          <w:color w:val="000000" w:themeColor="text1"/>
          <w:lang w:val="en-GB"/>
        </w:rPr>
        <w:t>,</w:t>
      </w:r>
      <w:r w:rsidRPr="00AA2D9A">
        <w:rPr>
          <w:color w:val="000000" w:themeColor="text1"/>
          <w:lang w:val="en-GB"/>
        </w:rPr>
        <w:t xml:space="preserve"> 2005</w:t>
      </w:r>
      <w:r w:rsidR="003B1455">
        <w:rPr>
          <w:color w:val="000000" w:themeColor="text1"/>
          <w:lang w:val="en-GB"/>
        </w:rPr>
        <w:t>;</w:t>
      </w:r>
      <w:r w:rsidRPr="00AA2D9A">
        <w:rPr>
          <w:color w:val="000000" w:themeColor="text1"/>
          <w:lang w:val="en-GB"/>
        </w:rPr>
        <w:t xml:space="preserve"> White et al.</w:t>
      </w:r>
      <w:r w:rsidR="00DB73C4">
        <w:rPr>
          <w:color w:val="000000" w:themeColor="text1"/>
          <w:lang w:val="en-GB"/>
        </w:rPr>
        <w:t>,</w:t>
      </w:r>
      <w:r w:rsidRPr="00AA2D9A">
        <w:rPr>
          <w:color w:val="000000" w:themeColor="text1"/>
          <w:lang w:val="en-GB"/>
        </w:rPr>
        <w:t xml:space="preserve"> 2007). For example, </w:t>
      </w:r>
      <w:r w:rsidR="00A63022" w:rsidRPr="00AA2D9A">
        <w:rPr>
          <w:color w:val="000000" w:themeColor="text1"/>
          <w:lang w:val="en-GB"/>
        </w:rPr>
        <w:t xml:space="preserve">population abundance (N) </w:t>
      </w:r>
      <w:r w:rsidRPr="00AA2D9A">
        <w:rPr>
          <w:color w:val="000000" w:themeColor="text1"/>
          <w:lang w:val="en-GB"/>
        </w:rPr>
        <w:t xml:space="preserve">is negatively related to </w:t>
      </w:r>
      <w:r w:rsidR="00A63022" w:rsidRPr="00AA2D9A">
        <w:rPr>
          <w:color w:val="000000" w:themeColor="text1"/>
          <w:lang w:val="en-GB"/>
        </w:rPr>
        <w:t>body mass (M)</w:t>
      </w:r>
      <w:r w:rsidRPr="00AA2D9A">
        <w:rPr>
          <w:color w:val="000000" w:themeColor="text1"/>
          <w:lang w:val="en-GB"/>
        </w:rPr>
        <w:t xml:space="preserve">, often approximating the power function N </w:t>
      </w:r>
      <w:r w:rsidRPr="00AA2D9A">
        <w:rPr>
          <w:rFonts w:ascii="Cambria Math" w:hAnsi="Cambria Math" w:cs="Cambria Math"/>
          <w:color w:val="000000" w:themeColor="text1"/>
          <w:lang w:val="en-GB"/>
        </w:rPr>
        <w:t>∝</w:t>
      </w:r>
      <w:r w:rsidRPr="00AA2D9A">
        <w:rPr>
          <w:color w:val="000000" w:themeColor="text1"/>
          <w:lang w:val="en-GB"/>
        </w:rPr>
        <w:t xml:space="preserve"> M</w:t>
      </w:r>
      <w:r w:rsidRPr="00AA2D9A">
        <w:rPr>
          <w:color w:val="000000" w:themeColor="text1"/>
          <w:vertAlign w:val="superscript"/>
          <w:lang w:val="en-GB"/>
        </w:rPr>
        <w:t>-3/4</w:t>
      </w:r>
      <w:r w:rsidRPr="00AA2D9A">
        <w:rPr>
          <w:color w:val="000000" w:themeColor="text1"/>
          <w:lang w:val="en-GB"/>
        </w:rPr>
        <w:t xml:space="preserve"> (</w:t>
      </w:r>
      <w:proofErr w:type="spellStart"/>
      <w:r w:rsidRPr="00AA2D9A">
        <w:rPr>
          <w:color w:val="000000" w:themeColor="text1"/>
          <w:lang w:val="en-GB"/>
        </w:rPr>
        <w:t>Damuth</w:t>
      </w:r>
      <w:proofErr w:type="spellEnd"/>
      <w:r w:rsidR="00DB0A34">
        <w:rPr>
          <w:color w:val="000000" w:themeColor="text1"/>
          <w:lang w:val="en-GB"/>
        </w:rPr>
        <w:t>,</w:t>
      </w:r>
      <w:r w:rsidRPr="00AA2D9A">
        <w:rPr>
          <w:color w:val="000000" w:themeColor="text1"/>
          <w:lang w:val="en-GB"/>
        </w:rPr>
        <w:t xml:space="preserve"> 1981, 1991, 1998). This is </w:t>
      </w:r>
      <w:r w:rsidR="00A63022" w:rsidRPr="00AA2D9A">
        <w:rPr>
          <w:color w:val="000000" w:themeColor="text1"/>
          <w:lang w:val="en-GB"/>
        </w:rPr>
        <w:t xml:space="preserve">commonly explained as being the result of </w:t>
      </w:r>
      <w:r w:rsidRPr="00AA2D9A">
        <w:rPr>
          <w:color w:val="000000" w:themeColor="text1"/>
          <w:lang w:val="en-GB"/>
        </w:rPr>
        <w:t>M relat</w:t>
      </w:r>
      <w:r w:rsidR="00A63022" w:rsidRPr="00AA2D9A">
        <w:rPr>
          <w:color w:val="000000" w:themeColor="text1"/>
          <w:lang w:val="en-GB"/>
        </w:rPr>
        <w:t>ing</w:t>
      </w:r>
      <w:r w:rsidRPr="00AA2D9A">
        <w:rPr>
          <w:color w:val="000000" w:themeColor="text1"/>
          <w:lang w:val="en-GB"/>
        </w:rPr>
        <w:t xml:space="preserve"> to metabolic rate (R) as R </w:t>
      </w:r>
      <w:r w:rsidRPr="00AA2D9A">
        <w:rPr>
          <w:rFonts w:ascii="Cambria Math" w:hAnsi="Cambria Math" w:cs="Cambria Math"/>
          <w:color w:val="000000" w:themeColor="text1"/>
          <w:lang w:val="en-GB"/>
        </w:rPr>
        <w:t>∝</w:t>
      </w:r>
      <w:r w:rsidRPr="00AA2D9A">
        <w:rPr>
          <w:color w:val="000000" w:themeColor="text1"/>
          <w:lang w:val="en-GB"/>
        </w:rPr>
        <w:t xml:space="preserve"> M</w:t>
      </w:r>
      <w:r w:rsidRPr="00AA2D9A">
        <w:rPr>
          <w:color w:val="000000" w:themeColor="text1"/>
          <w:vertAlign w:val="superscript"/>
          <w:lang w:val="en-GB"/>
        </w:rPr>
        <w:t>3/4</w:t>
      </w:r>
      <w:r w:rsidRPr="00AA2D9A">
        <w:rPr>
          <w:color w:val="000000" w:themeColor="text1"/>
          <w:lang w:val="en-GB"/>
        </w:rPr>
        <w:t xml:space="preserve">, </w:t>
      </w:r>
      <w:r w:rsidR="00A63022" w:rsidRPr="00AA2D9A">
        <w:rPr>
          <w:color w:val="000000" w:themeColor="text1"/>
          <w:lang w:val="en-GB"/>
        </w:rPr>
        <w:t xml:space="preserve">and </w:t>
      </w:r>
      <w:r w:rsidRPr="00AA2D9A">
        <w:rPr>
          <w:color w:val="000000" w:themeColor="text1"/>
          <w:lang w:val="en-GB"/>
        </w:rPr>
        <w:t xml:space="preserve">thus the total energy (E) used by each species should </w:t>
      </w:r>
      <w:r w:rsidR="00A63022" w:rsidRPr="00AA2D9A">
        <w:rPr>
          <w:color w:val="000000" w:themeColor="text1"/>
          <w:lang w:val="en-GB"/>
        </w:rPr>
        <w:t xml:space="preserve">scale </w:t>
      </w:r>
      <w:r w:rsidRPr="00AA2D9A">
        <w:rPr>
          <w:color w:val="000000" w:themeColor="text1"/>
          <w:lang w:val="en-GB"/>
        </w:rPr>
        <w:t>independent</w:t>
      </w:r>
      <w:r w:rsidR="00A63022" w:rsidRPr="00AA2D9A">
        <w:rPr>
          <w:color w:val="000000" w:themeColor="text1"/>
          <w:lang w:val="en-GB"/>
        </w:rPr>
        <w:t>ly</w:t>
      </w:r>
      <w:r w:rsidRPr="00AA2D9A">
        <w:rPr>
          <w:color w:val="000000" w:themeColor="text1"/>
          <w:lang w:val="en-GB"/>
        </w:rPr>
        <w:t xml:space="preserve"> </w:t>
      </w:r>
      <w:r w:rsidR="00A63022" w:rsidRPr="00AA2D9A">
        <w:rPr>
          <w:color w:val="000000" w:themeColor="text1"/>
          <w:lang w:val="en-GB"/>
        </w:rPr>
        <w:t xml:space="preserve">of </w:t>
      </w:r>
      <w:r w:rsidRPr="00AA2D9A">
        <w:rPr>
          <w:color w:val="000000" w:themeColor="text1"/>
          <w:lang w:val="en-GB"/>
        </w:rPr>
        <w:t xml:space="preserve">body </w:t>
      </w:r>
      <w:r w:rsidR="00A63022" w:rsidRPr="00AA2D9A">
        <w:rPr>
          <w:color w:val="000000" w:themeColor="text1"/>
          <w:lang w:val="en-GB"/>
        </w:rPr>
        <w:t xml:space="preserve">mass </w:t>
      </w:r>
      <w:r w:rsidRPr="00AA2D9A">
        <w:rPr>
          <w:color w:val="000000" w:themeColor="text1"/>
          <w:lang w:val="en-GB"/>
        </w:rPr>
        <w:t xml:space="preserve">(E </w:t>
      </w:r>
      <w:r w:rsidRPr="00AA2D9A">
        <w:rPr>
          <w:rFonts w:ascii="Cambria Math" w:hAnsi="Cambria Math" w:cs="Cambria Math"/>
          <w:color w:val="000000" w:themeColor="text1"/>
          <w:lang w:val="en-GB"/>
        </w:rPr>
        <w:t>∝</w:t>
      </w:r>
      <w:r w:rsidRPr="00AA2D9A">
        <w:rPr>
          <w:color w:val="000000" w:themeColor="text1"/>
          <w:lang w:val="en-GB"/>
        </w:rPr>
        <w:t xml:space="preserve"> N × R </w:t>
      </w:r>
      <w:r w:rsidRPr="00AA2D9A">
        <w:rPr>
          <w:rFonts w:ascii="Cambria Math" w:hAnsi="Cambria Math" w:cs="Cambria Math"/>
          <w:color w:val="000000" w:themeColor="text1"/>
          <w:lang w:val="en-GB"/>
        </w:rPr>
        <w:t>∝</w:t>
      </w:r>
      <w:r w:rsidRPr="00AA2D9A">
        <w:rPr>
          <w:color w:val="000000" w:themeColor="text1"/>
          <w:lang w:val="en-GB"/>
        </w:rPr>
        <w:t xml:space="preserve"> M</w:t>
      </w:r>
      <w:r w:rsidRPr="00AA2D9A">
        <w:rPr>
          <w:color w:val="000000" w:themeColor="text1"/>
          <w:vertAlign w:val="superscript"/>
          <w:lang w:val="en-GB"/>
        </w:rPr>
        <w:t xml:space="preserve">3/4 </w:t>
      </w:r>
      <w:r w:rsidRPr="00AA2D9A">
        <w:rPr>
          <w:color w:val="000000" w:themeColor="text1"/>
          <w:lang w:val="en-GB"/>
        </w:rPr>
        <w:t>× M</w:t>
      </w:r>
      <w:r w:rsidRPr="00AA2D9A">
        <w:rPr>
          <w:color w:val="000000" w:themeColor="text1"/>
          <w:vertAlign w:val="superscript"/>
          <w:lang w:val="en-GB"/>
        </w:rPr>
        <w:t>-3/4</w:t>
      </w:r>
      <w:r w:rsidRPr="00AA2D9A">
        <w:rPr>
          <w:color w:val="000000" w:themeColor="text1"/>
          <w:lang w:val="en-GB"/>
        </w:rPr>
        <w:t xml:space="preserve"> </w:t>
      </w:r>
      <w:r w:rsidRPr="00AA2D9A">
        <w:rPr>
          <w:rFonts w:ascii="Cambria Math" w:hAnsi="Cambria Math" w:cs="Cambria Math"/>
          <w:color w:val="000000" w:themeColor="text1"/>
          <w:lang w:val="en-GB"/>
        </w:rPr>
        <w:t>∝</w:t>
      </w:r>
      <w:r w:rsidRPr="00AA2D9A">
        <w:rPr>
          <w:color w:val="000000" w:themeColor="text1"/>
          <w:lang w:val="en-GB"/>
        </w:rPr>
        <w:t xml:space="preserve"> M</w:t>
      </w:r>
      <w:r w:rsidRPr="00AA2D9A">
        <w:rPr>
          <w:color w:val="000000" w:themeColor="text1"/>
          <w:vertAlign w:val="superscript"/>
          <w:lang w:val="en-GB"/>
        </w:rPr>
        <w:t>0</w:t>
      </w:r>
      <w:r w:rsidR="00A63022" w:rsidRPr="00AA2D9A">
        <w:rPr>
          <w:color w:val="000000" w:themeColor="text1"/>
          <w:lang w:val="en-GB"/>
        </w:rPr>
        <w:t xml:space="preserve">), as specified by the </w:t>
      </w:r>
      <w:r w:rsidRPr="00AA2D9A">
        <w:rPr>
          <w:color w:val="000000" w:themeColor="text1"/>
          <w:lang w:val="en-GB"/>
        </w:rPr>
        <w:t>Energetic Equivalence Rule</w:t>
      </w:r>
      <w:r w:rsidR="004A599F">
        <w:rPr>
          <w:color w:val="000000" w:themeColor="text1"/>
          <w:lang w:val="en-GB"/>
        </w:rPr>
        <w:t xml:space="preserve"> (EER)</w:t>
      </w:r>
      <w:r w:rsidRPr="00AA2D9A">
        <w:rPr>
          <w:color w:val="000000" w:themeColor="text1"/>
          <w:lang w:val="en-GB"/>
        </w:rPr>
        <w:t xml:space="preserve"> </w:t>
      </w:r>
      <w:r w:rsidR="00A63022" w:rsidRPr="00AA2D9A">
        <w:rPr>
          <w:color w:val="000000" w:themeColor="text1"/>
          <w:lang w:val="en-GB"/>
        </w:rPr>
        <w:t>(</w:t>
      </w:r>
      <w:r w:rsidRPr="00AA2D9A">
        <w:rPr>
          <w:color w:val="000000" w:themeColor="text1"/>
          <w:lang w:val="en-GB"/>
        </w:rPr>
        <w:t>Nee</w:t>
      </w:r>
      <w:r w:rsidR="00DB0A34">
        <w:rPr>
          <w:color w:val="000000" w:themeColor="text1"/>
          <w:lang w:val="en-GB"/>
        </w:rPr>
        <w:t>, Read, Greenwood</w:t>
      </w:r>
      <w:r w:rsidR="003B1455">
        <w:rPr>
          <w:color w:val="000000" w:themeColor="text1"/>
          <w:lang w:val="en-GB"/>
        </w:rPr>
        <w:t>,</w:t>
      </w:r>
      <w:r w:rsidR="00DB0A34">
        <w:rPr>
          <w:color w:val="000000" w:themeColor="text1"/>
          <w:lang w:val="en-GB"/>
        </w:rPr>
        <w:t xml:space="preserve"> &amp; Harvey,</w:t>
      </w:r>
      <w:r w:rsidRPr="00AA2D9A">
        <w:rPr>
          <w:color w:val="000000" w:themeColor="text1"/>
          <w:lang w:val="en-GB"/>
        </w:rPr>
        <w:t xml:space="preserve"> 1991</w:t>
      </w:r>
      <w:r w:rsidR="003B1455">
        <w:rPr>
          <w:color w:val="000000" w:themeColor="text1"/>
          <w:lang w:val="en-GB"/>
        </w:rPr>
        <w:t>;</w:t>
      </w:r>
      <w:r w:rsidR="008332FB" w:rsidRPr="00AA2D9A">
        <w:rPr>
          <w:color w:val="000000" w:themeColor="text1"/>
          <w:lang w:val="en-GB"/>
        </w:rPr>
        <w:t xml:space="preserve"> </w:t>
      </w:r>
      <w:proofErr w:type="spellStart"/>
      <w:r w:rsidR="008332FB" w:rsidRPr="00AA2D9A">
        <w:rPr>
          <w:color w:val="000000" w:themeColor="text1"/>
          <w:lang w:val="en-GB"/>
        </w:rPr>
        <w:t>Damuth</w:t>
      </w:r>
      <w:proofErr w:type="spellEnd"/>
      <w:r w:rsidR="00DB0A34">
        <w:rPr>
          <w:color w:val="000000" w:themeColor="text1"/>
          <w:lang w:val="en-GB"/>
        </w:rPr>
        <w:t>,</w:t>
      </w:r>
      <w:r w:rsidR="008332FB" w:rsidRPr="00AA2D9A">
        <w:rPr>
          <w:color w:val="000000" w:themeColor="text1"/>
          <w:lang w:val="en-GB"/>
        </w:rPr>
        <w:t xml:space="preserve"> 1981</w:t>
      </w:r>
      <w:r w:rsidRPr="00AA2D9A">
        <w:rPr>
          <w:color w:val="000000" w:themeColor="text1"/>
          <w:lang w:val="en-GB"/>
        </w:rPr>
        <w:t xml:space="preserve">). Furthermore, </w:t>
      </w:r>
      <w:r w:rsidR="00A63022" w:rsidRPr="00AA2D9A">
        <w:rPr>
          <w:color w:val="000000" w:themeColor="text1"/>
          <w:lang w:val="en-GB"/>
        </w:rPr>
        <w:t xml:space="preserve">the total </w:t>
      </w:r>
      <w:r w:rsidR="0039291B" w:rsidRPr="00AA2D9A">
        <w:rPr>
          <w:color w:val="000000" w:themeColor="text1"/>
          <w:lang w:val="en-GB"/>
        </w:rPr>
        <w:t>abundance of organisms (</w:t>
      </w:r>
      <w:r w:rsidR="00A63022" w:rsidRPr="00AA2D9A">
        <w:rPr>
          <w:color w:val="000000" w:themeColor="text1"/>
          <w:lang w:val="en-GB"/>
        </w:rPr>
        <w:t>N</w:t>
      </w:r>
      <w:r w:rsidR="0039291B" w:rsidRPr="00AA2D9A">
        <w:rPr>
          <w:color w:val="000000" w:themeColor="text1"/>
          <w:lang w:val="en-GB"/>
        </w:rPr>
        <w:t>)</w:t>
      </w:r>
      <w:r w:rsidR="00A63022" w:rsidRPr="00AA2D9A">
        <w:rPr>
          <w:color w:val="000000" w:themeColor="text1"/>
          <w:lang w:val="en-GB"/>
        </w:rPr>
        <w:t xml:space="preserve"> </w:t>
      </w:r>
      <w:r w:rsidR="0039291B" w:rsidRPr="00AA2D9A">
        <w:rPr>
          <w:color w:val="000000" w:themeColor="text1"/>
          <w:lang w:val="en-GB"/>
        </w:rPr>
        <w:t>in</w:t>
      </w:r>
      <w:r w:rsidR="00A63022" w:rsidRPr="00AA2D9A">
        <w:rPr>
          <w:color w:val="000000" w:themeColor="text1"/>
          <w:lang w:val="en-GB"/>
        </w:rPr>
        <w:t xml:space="preserve"> an ecological community relates negatively to the average M of species in that community, </w:t>
      </w:r>
      <w:r w:rsidRPr="00AA2D9A">
        <w:rPr>
          <w:color w:val="000000" w:themeColor="text1"/>
          <w:lang w:val="en-GB"/>
        </w:rPr>
        <w:t>either through time or</w:t>
      </w:r>
      <w:r w:rsidRPr="00AA2D9A">
        <w:rPr>
          <w:color w:val="000000" w:themeColor="text1"/>
          <w:lang w:val="en-GB"/>
        </w:rPr>
        <w:t xml:space="preserve"> across space. Such size-abundance relationship</w:t>
      </w:r>
      <w:r w:rsidR="0039291B" w:rsidRPr="00AA2D9A">
        <w:rPr>
          <w:color w:val="000000" w:themeColor="text1"/>
          <w:lang w:val="en-GB"/>
        </w:rPr>
        <w:t>s</w:t>
      </w:r>
      <w:r w:rsidRPr="00AA2D9A">
        <w:rPr>
          <w:color w:val="000000" w:themeColor="text1"/>
          <w:lang w:val="en-GB"/>
        </w:rPr>
        <w:t xml:space="preserve"> across communities (i.e., cross-community scaling relationships</w:t>
      </w:r>
      <w:r w:rsidR="00385322" w:rsidRPr="00AA2D9A">
        <w:rPr>
          <w:color w:val="000000" w:themeColor="text1"/>
          <w:lang w:val="en-GB"/>
        </w:rPr>
        <w:t>,</w:t>
      </w:r>
      <w:r w:rsidRPr="00AA2D9A">
        <w:rPr>
          <w:color w:val="000000" w:themeColor="text1"/>
          <w:lang w:val="en-GB"/>
        </w:rPr>
        <w:t xml:space="preserve"> CCSR </w:t>
      </w:r>
      <w:r w:rsidR="00100EC7" w:rsidRPr="00AA2D9A">
        <w:rPr>
          <w:color w:val="000000" w:themeColor="text1"/>
          <w:lang w:val="en-GB"/>
        </w:rPr>
        <w:t xml:space="preserve">as </w:t>
      </w:r>
      <w:r w:rsidR="001E0059" w:rsidRPr="00AA2D9A">
        <w:rPr>
          <w:color w:val="000000" w:themeColor="text1"/>
          <w:lang w:val="en-GB"/>
        </w:rPr>
        <w:t>defin</w:t>
      </w:r>
      <w:r w:rsidR="00100EC7" w:rsidRPr="00AA2D9A">
        <w:rPr>
          <w:color w:val="000000" w:themeColor="text1"/>
          <w:lang w:val="en-GB"/>
        </w:rPr>
        <w:t>ed by</w:t>
      </w:r>
      <w:r w:rsidRPr="00AA2D9A">
        <w:rPr>
          <w:color w:val="000000" w:themeColor="text1"/>
          <w:lang w:val="en-GB"/>
        </w:rPr>
        <w:t xml:space="preserve"> White et al.</w:t>
      </w:r>
      <w:r w:rsidR="003B1455">
        <w:rPr>
          <w:color w:val="000000" w:themeColor="text1"/>
          <w:lang w:val="en-GB"/>
        </w:rPr>
        <w:t>,</w:t>
      </w:r>
      <w:r w:rsidRPr="00AA2D9A">
        <w:rPr>
          <w:color w:val="000000" w:themeColor="text1"/>
          <w:lang w:val="en-GB"/>
        </w:rPr>
        <w:t xml:space="preserve"> 2007) have received increasing attention in recent </w:t>
      </w:r>
      <w:r w:rsidR="005046C0" w:rsidRPr="00AA2D9A">
        <w:rPr>
          <w:color w:val="000000" w:themeColor="text1"/>
          <w:lang w:val="en-GB"/>
        </w:rPr>
        <w:t>years and</w:t>
      </w:r>
      <w:r w:rsidR="00100EC7" w:rsidRPr="00AA2D9A">
        <w:rPr>
          <w:color w:val="000000" w:themeColor="text1"/>
          <w:lang w:val="en-GB"/>
        </w:rPr>
        <w:t xml:space="preserve"> have been used to test</w:t>
      </w:r>
      <w:r w:rsidR="002B6D82" w:rsidRPr="00AA2D9A">
        <w:rPr>
          <w:color w:val="000000" w:themeColor="text1"/>
          <w:lang w:val="en-GB"/>
        </w:rPr>
        <w:t xml:space="preserve"> EER predictions</w:t>
      </w:r>
      <w:r w:rsidRPr="00AA2D9A">
        <w:rPr>
          <w:color w:val="000000" w:themeColor="text1"/>
          <w:lang w:val="en-GB"/>
        </w:rPr>
        <w:t xml:space="preserve"> (</w:t>
      </w:r>
      <w:proofErr w:type="spellStart"/>
      <w:r w:rsidRPr="00AA2D9A">
        <w:rPr>
          <w:color w:val="000000" w:themeColor="text1"/>
          <w:lang w:val="en-GB"/>
        </w:rPr>
        <w:t>Enquist</w:t>
      </w:r>
      <w:proofErr w:type="spellEnd"/>
      <w:r w:rsidR="00DB0A34">
        <w:rPr>
          <w:color w:val="000000" w:themeColor="text1"/>
          <w:lang w:val="en-GB"/>
        </w:rPr>
        <w:t>, Brown</w:t>
      </w:r>
      <w:r w:rsidR="003B1455">
        <w:rPr>
          <w:color w:val="000000" w:themeColor="text1"/>
          <w:lang w:val="en-GB"/>
        </w:rPr>
        <w:t>,</w:t>
      </w:r>
      <w:r w:rsidR="00DB0A34">
        <w:rPr>
          <w:color w:val="000000" w:themeColor="text1"/>
          <w:lang w:val="en-GB"/>
        </w:rPr>
        <w:t xml:space="preserve"> &amp; West,</w:t>
      </w:r>
      <w:r w:rsidRPr="00AA2D9A">
        <w:rPr>
          <w:color w:val="000000" w:themeColor="text1"/>
          <w:lang w:val="en-GB"/>
        </w:rPr>
        <w:t xml:space="preserve"> 1998</w:t>
      </w:r>
      <w:r w:rsidR="003B1455">
        <w:rPr>
          <w:color w:val="000000" w:themeColor="text1"/>
          <w:lang w:val="en-GB"/>
        </w:rPr>
        <w:t>;</w:t>
      </w:r>
      <w:r w:rsidRPr="00AA2D9A">
        <w:rPr>
          <w:color w:val="000000" w:themeColor="text1"/>
          <w:lang w:val="en-GB"/>
        </w:rPr>
        <w:t xml:space="preserve"> White</w:t>
      </w:r>
      <w:r w:rsidR="00DB0A34">
        <w:rPr>
          <w:color w:val="000000" w:themeColor="text1"/>
          <w:lang w:val="en-GB"/>
        </w:rPr>
        <w:t>, Ernest, &amp; Thibault,</w:t>
      </w:r>
      <w:r w:rsidRPr="00AA2D9A">
        <w:rPr>
          <w:color w:val="000000" w:themeColor="text1"/>
          <w:lang w:val="en-GB"/>
        </w:rPr>
        <w:t xml:space="preserve"> 2004</w:t>
      </w:r>
      <w:r w:rsidR="003B1455">
        <w:rPr>
          <w:color w:val="000000" w:themeColor="text1"/>
          <w:lang w:val="en-GB"/>
        </w:rPr>
        <w:t>;</w:t>
      </w:r>
      <w:r w:rsidRPr="00AA2D9A">
        <w:rPr>
          <w:color w:val="000000" w:themeColor="text1"/>
          <w:lang w:val="en-GB"/>
        </w:rPr>
        <w:t xml:space="preserve"> Meehan</w:t>
      </w:r>
      <w:r w:rsidR="00DB0A34">
        <w:rPr>
          <w:color w:val="000000" w:themeColor="text1"/>
          <w:lang w:val="en-GB"/>
        </w:rPr>
        <w:t>, 2006</w:t>
      </w:r>
      <w:r w:rsidR="003B1455">
        <w:rPr>
          <w:color w:val="000000" w:themeColor="text1"/>
          <w:lang w:val="en-GB"/>
        </w:rPr>
        <w:t>;</w:t>
      </w:r>
      <w:r w:rsidRPr="00AA2D9A">
        <w:rPr>
          <w:color w:val="000000" w:themeColor="text1"/>
          <w:lang w:val="en-GB"/>
        </w:rPr>
        <w:t xml:space="preserve"> Li</w:t>
      </w:r>
      <w:r w:rsidR="00DB0A34">
        <w:rPr>
          <w:color w:val="000000" w:themeColor="text1"/>
          <w:lang w:val="en-GB"/>
        </w:rPr>
        <w:t>,</w:t>
      </w:r>
      <w:r w:rsidRPr="00AA2D9A">
        <w:rPr>
          <w:color w:val="000000" w:themeColor="text1"/>
          <w:lang w:val="en-GB"/>
        </w:rPr>
        <w:t xml:space="preserve"> 2002</w:t>
      </w:r>
      <w:r w:rsidR="003B1455">
        <w:rPr>
          <w:color w:val="000000" w:themeColor="text1"/>
          <w:lang w:val="en-GB"/>
        </w:rPr>
        <w:t>;</w:t>
      </w:r>
      <w:r w:rsidRPr="00AA2D9A">
        <w:rPr>
          <w:color w:val="000000" w:themeColor="text1"/>
          <w:lang w:val="en-GB"/>
        </w:rPr>
        <w:t xml:space="preserve"> Long </w:t>
      </w:r>
      <w:r w:rsidR="00DB0A34">
        <w:rPr>
          <w:color w:val="000000" w:themeColor="text1"/>
          <w:lang w:val="en-GB"/>
        </w:rPr>
        <w:t>&amp;</w:t>
      </w:r>
      <w:r w:rsidRPr="00AA2D9A">
        <w:rPr>
          <w:color w:val="000000" w:themeColor="text1"/>
          <w:lang w:val="en-GB"/>
        </w:rPr>
        <w:t xml:space="preserve"> Morin</w:t>
      </w:r>
      <w:r w:rsidR="00DB0A34">
        <w:rPr>
          <w:color w:val="000000" w:themeColor="text1"/>
          <w:lang w:val="en-GB"/>
        </w:rPr>
        <w:t>,</w:t>
      </w:r>
      <w:r w:rsidRPr="00AA2D9A">
        <w:rPr>
          <w:color w:val="000000" w:themeColor="text1"/>
          <w:lang w:val="en-GB"/>
        </w:rPr>
        <w:t xml:space="preserve"> 2005</w:t>
      </w:r>
      <w:r w:rsidR="003B1455">
        <w:rPr>
          <w:color w:val="000000" w:themeColor="text1"/>
          <w:lang w:val="en-GB"/>
        </w:rPr>
        <w:t>;</w:t>
      </w:r>
      <w:r w:rsidRPr="00AA2D9A">
        <w:rPr>
          <w:color w:val="000000" w:themeColor="text1"/>
          <w:lang w:val="en-GB"/>
        </w:rPr>
        <w:t xml:space="preserve"> Mor</w:t>
      </w:r>
      <w:r w:rsidR="00DB0A34">
        <w:rPr>
          <w:color w:val="000000" w:themeColor="text1"/>
          <w:lang w:val="en-GB"/>
        </w:rPr>
        <w:t>a</w:t>
      </w:r>
      <w:r w:rsidRPr="00AA2D9A">
        <w:rPr>
          <w:color w:val="000000" w:themeColor="text1"/>
          <w:lang w:val="en-GB"/>
        </w:rPr>
        <w:t>n</w:t>
      </w:r>
      <w:r w:rsidR="00DB0A34">
        <w:rPr>
          <w:color w:val="000000" w:themeColor="text1"/>
          <w:lang w:val="en-GB"/>
        </w:rPr>
        <w:t>, Lopez-Urrutia, Calvo-Diaz</w:t>
      </w:r>
      <w:r w:rsidR="003B1455">
        <w:rPr>
          <w:color w:val="000000" w:themeColor="text1"/>
          <w:lang w:val="en-GB"/>
        </w:rPr>
        <w:t>,</w:t>
      </w:r>
      <w:r w:rsidR="00DB0A34">
        <w:rPr>
          <w:color w:val="000000" w:themeColor="text1"/>
          <w:lang w:val="en-GB"/>
        </w:rPr>
        <w:t xml:space="preserve"> &amp; Li,</w:t>
      </w:r>
      <w:r w:rsidRPr="00AA2D9A">
        <w:rPr>
          <w:color w:val="000000" w:themeColor="text1"/>
          <w:lang w:val="en-GB"/>
        </w:rPr>
        <w:t xml:space="preserve"> 2010</w:t>
      </w:r>
      <w:r w:rsidR="003B1455">
        <w:rPr>
          <w:color w:val="000000" w:themeColor="text1"/>
          <w:lang w:val="en-GB"/>
        </w:rPr>
        <w:t>;</w:t>
      </w:r>
      <w:r w:rsidRPr="00AA2D9A">
        <w:rPr>
          <w:color w:val="000000" w:themeColor="text1"/>
          <w:lang w:val="en-GB"/>
        </w:rPr>
        <w:t xml:space="preserve"> Arim et al.</w:t>
      </w:r>
      <w:r w:rsidR="003B1455">
        <w:rPr>
          <w:color w:val="000000" w:themeColor="text1"/>
          <w:lang w:val="en-GB"/>
        </w:rPr>
        <w:t>,</w:t>
      </w:r>
      <w:r w:rsidRPr="00AA2D9A">
        <w:rPr>
          <w:color w:val="000000" w:themeColor="text1"/>
          <w:lang w:val="en-GB"/>
        </w:rPr>
        <w:t xml:space="preserve"> 2011</w:t>
      </w:r>
      <w:r w:rsidR="003B1455">
        <w:rPr>
          <w:color w:val="000000" w:themeColor="text1"/>
          <w:lang w:val="en-GB"/>
        </w:rPr>
        <w:t>;</w:t>
      </w:r>
      <w:r w:rsidRPr="00AA2D9A">
        <w:rPr>
          <w:color w:val="000000" w:themeColor="text1"/>
          <w:lang w:val="en-GB"/>
        </w:rPr>
        <w:t xml:space="preserve"> </w:t>
      </w:r>
      <w:proofErr w:type="spellStart"/>
      <w:r w:rsidR="00D24684">
        <w:rPr>
          <w:color w:val="000000" w:themeColor="text1"/>
          <w:lang w:val="en-GB"/>
        </w:rPr>
        <w:t>Gjoni</w:t>
      </w:r>
      <w:proofErr w:type="spellEnd"/>
      <w:r w:rsidR="00D24684">
        <w:rPr>
          <w:color w:val="000000" w:themeColor="text1"/>
          <w:lang w:val="en-GB"/>
        </w:rPr>
        <w:t xml:space="preserve">, </w:t>
      </w:r>
      <w:proofErr w:type="spellStart"/>
      <w:r w:rsidR="00D24684">
        <w:rPr>
          <w:color w:val="000000" w:themeColor="text1"/>
          <w:lang w:val="en-GB"/>
        </w:rPr>
        <w:t>Cozzoli</w:t>
      </w:r>
      <w:proofErr w:type="spellEnd"/>
      <w:r w:rsidR="00D24684">
        <w:rPr>
          <w:color w:val="000000" w:themeColor="text1"/>
          <w:lang w:val="en-GB"/>
        </w:rPr>
        <w:t>, Rosati</w:t>
      </w:r>
      <w:r w:rsidR="003B1455">
        <w:rPr>
          <w:color w:val="000000" w:themeColor="text1"/>
          <w:lang w:val="en-GB"/>
        </w:rPr>
        <w:t>,</w:t>
      </w:r>
      <w:r w:rsidR="00D24684">
        <w:rPr>
          <w:color w:val="000000" w:themeColor="text1"/>
          <w:lang w:val="en-GB"/>
        </w:rPr>
        <w:t xml:space="preserve"> &amp; Basset, 2017</w:t>
      </w:r>
      <w:r w:rsidR="003B1455">
        <w:rPr>
          <w:color w:val="000000" w:themeColor="text1"/>
          <w:lang w:val="en-GB"/>
        </w:rPr>
        <w:t>;</w:t>
      </w:r>
      <w:r w:rsidRPr="00AA2D9A">
        <w:rPr>
          <w:color w:val="000000" w:themeColor="text1"/>
          <w:lang w:val="en-GB"/>
        </w:rPr>
        <w:t xml:space="preserve"> </w:t>
      </w:r>
      <w:r w:rsidR="00D24684" w:rsidRPr="00D10C38">
        <w:rPr>
          <w:color w:val="000000" w:themeColor="text1"/>
          <w:lang w:val="en-GB"/>
        </w:rPr>
        <w:t>Gjoni</w:t>
      </w:r>
      <w:r w:rsidR="00D24684">
        <w:rPr>
          <w:color w:val="000000" w:themeColor="text1"/>
          <w:lang w:val="en-GB"/>
        </w:rPr>
        <w:t xml:space="preserve"> &amp; Basset, 2018</w:t>
      </w:r>
      <w:r w:rsidR="003B1455">
        <w:rPr>
          <w:color w:val="000000" w:themeColor="text1"/>
          <w:lang w:val="en-GB"/>
        </w:rPr>
        <w:t>;</w:t>
      </w:r>
      <w:r w:rsidR="00D24684">
        <w:rPr>
          <w:color w:val="000000" w:themeColor="text1"/>
          <w:lang w:val="en-GB"/>
        </w:rPr>
        <w:t xml:space="preserve"> </w:t>
      </w:r>
      <w:r w:rsidRPr="00AA2D9A">
        <w:rPr>
          <w:color w:val="000000" w:themeColor="text1"/>
          <w:lang w:val="en-GB"/>
        </w:rPr>
        <w:t xml:space="preserve">Gjoni </w:t>
      </w:r>
      <w:r w:rsidR="00D24684">
        <w:rPr>
          <w:color w:val="000000" w:themeColor="text1"/>
          <w:lang w:val="en-GB"/>
        </w:rPr>
        <w:t xml:space="preserve">&amp; </w:t>
      </w:r>
      <w:r w:rsidRPr="00AA2D9A">
        <w:rPr>
          <w:color w:val="000000" w:themeColor="text1"/>
          <w:lang w:val="en-GB"/>
        </w:rPr>
        <w:t>Glazier</w:t>
      </w:r>
      <w:r w:rsidR="00D24684">
        <w:rPr>
          <w:color w:val="000000" w:themeColor="text1"/>
          <w:lang w:val="en-GB"/>
        </w:rPr>
        <w:t>,</w:t>
      </w:r>
      <w:r w:rsidRPr="00AA2D9A">
        <w:rPr>
          <w:color w:val="000000" w:themeColor="text1"/>
          <w:lang w:val="en-GB"/>
        </w:rPr>
        <w:t xml:space="preserve"> 2020).</w:t>
      </w:r>
    </w:p>
    <w:p w14:paraId="4F38E583" w14:textId="2E5C23D2" w:rsidR="00F551FB" w:rsidRPr="00AA2D9A" w:rsidRDefault="004B4378" w:rsidP="0027737E">
      <w:pPr>
        <w:spacing w:line="480" w:lineRule="auto"/>
        <w:ind w:firstLine="708"/>
        <w:jc w:val="both"/>
        <w:rPr>
          <w:color w:val="000000" w:themeColor="text1"/>
          <w:lang w:val="en-GB"/>
        </w:rPr>
      </w:pPr>
      <w:r w:rsidRPr="00AA2D9A">
        <w:rPr>
          <w:color w:val="000000" w:themeColor="text1"/>
          <w:lang w:val="en-GB"/>
        </w:rPr>
        <w:t>Although the</w:t>
      </w:r>
      <w:r w:rsidR="00371ACE" w:rsidRPr="00AA2D9A">
        <w:rPr>
          <w:color w:val="000000" w:themeColor="text1"/>
          <w:lang w:val="en-GB"/>
        </w:rPr>
        <w:t xml:space="preserve"> </w:t>
      </w:r>
      <w:r w:rsidRPr="00AA2D9A">
        <w:rPr>
          <w:color w:val="000000" w:themeColor="text1"/>
          <w:lang w:val="en-GB"/>
        </w:rPr>
        <w:t>-3/4 scaling exponent of size-abundance relationships has been claimed to be universal, considerable deviations have been reported for plankton communities (Cavender-Bares</w:t>
      </w:r>
      <w:r w:rsidR="006F2E0E">
        <w:rPr>
          <w:color w:val="000000" w:themeColor="text1"/>
          <w:lang w:val="en-GB"/>
        </w:rPr>
        <w:t xml:space="preserve">, </w:t>
      </w:r>
      <w:r w:rsidR="006F2E0E">
        <w:rPr>
          <w:color w:val="000000" w:themeColor="text1"/>
          <w:lang w:val="en-GB"/>
        </w:rPr>
        <w:lastRenderedPageBreak/>
        <w:t>Rinaldo</w:t>
      </w:r>
      <w:r w:rsidR="003B1455">
        <w:rPr>
          <w:color w:val="000000" w:themeColor="text1"/>
          <w:lang w:val="en-GB"/>
        </w:rPr>
        <w:t>,</w:t>
      </w:r>
      <w:r w:rsidR="006F2E0E">
        <w:rPr>
          <w:color w:val="000000" w:themeColor="text1"/>
          <w:lang w:val="en-GB"/>
        </w:rPr>
        <w:t xml:space="preserve"> &amp; Chisholm,</w:t>
      </w:r>
      <w:r w:rsidRPr="00AA2D9A">
        <w:rPr>
          <w:color w:val="000000" w:themeColor="text1"/>
          <w:lang w:val="en-GB"/>
        </w:rPr>
        <w:t xml:space="preserve"> 2001</w:t>
      </w:r>
      <w:r w:rsidR="003B1455">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Huete</w:t>
      </w:r>
      <w:proofErr w:type="spellEnd"/>
      <w:r w:rsidRPr="00AA2D9A">
        <w:rPr>
          <w:color w:val="000000" w:themeColor="text1"/>
          <w:lang w:val="en-GB"/>
        </w:rPr>
        <w:t>-Ortega</w:t>
      </w:r>
      <w:r w:rsidR="006F2E0E">
        <w:rPr>
          <w:color w:val="000000" w:themeColor="text1"/>
          <w:lang w:val="en-GB"/>
        </w:rPr>
        <w:t xml:space="preserve">, </w:t>
      </w:r>
      <w:proofErr w:type="spellStart"/>
      <w:r w:rsidR="006F2E0E">
        <w:rPr>
          <w:color w:val="000000" w:themeColor="text1"/>
          <w:lang w:val="en-GB"/>
        </w:rPr>
        <w:t>Cermeno</w:t>
      </w:r>
      <w:proofErr w:type="spellEnd"/>
      <w:r w:rsidR="006F2E0E">
        <w:rPr>
          <w:color w:val="000000" w:themeColor="text1"/>
          <w:lang w:val="en-GB"/>
        </w:rPr>
        <w:t>, Calvo-Diaz</w:t>
      </w:r>
      <w:r w:rsidR="003B1455">
        <w:rPr>
          <w:color w:val="000000" w:themeColor="text1"/>
          <w:lang w:val="en-GB"/>
        </w:rPr>
        <w:t>,</w:t>
      </w:r>
      <w:r w:rsidR="006F2E0E">
        <w:rPr>
          <w:color w:val="000000" w:themeColor="text1"/>
          <w:lang w:val="en-GB"/>
        </w:rPr>
        <w:t xml:space="preserve"> &amp; Maranon,</w:t>
      </w:r>
      <w:r w:rsidRPr="00AA2D9A">
        <w:rPr>
          <w:color w:val="000000" w:themeColor="text1"/>
          <w:lang w:val="en-GB"/>
        </w:rPr>
        <w:t xml:space="preserve"> 2012</w:t>
      </w:r>
      <w:r w:rsidR="003B1455">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Marañón</w:t>
      </w:r>
      <w:proofErr w:type="spellEnd"/>
      <w:r w:rsidR="001D0202">
        <w:rPr>
          <w:color w:val="000000" w:themeColor="text1"/>
          <w:lang w:val="en-GB"/>
        </w:rPr>
        <w:t>,</w:t>
      </w:r>
      <w:r w:rsidRPr="00AA2D9A">
        <w:rPr>
          <w:color w:val="000000" w:themeColor="text1"/>
          <w:lang w:val="en-GB"/>
        </w:rPr>
        <w:t xml:space="preserve"> 2015). Thus far, this variation has largely been assumed to be idiosyncratic, with little investigation of whether it is </w:t>
      </w:r>
      <w:r w:rsidRPr="00AA2D9A">
        <w:rPr>
          <w:i/>
          <w:iCs/>
          <w:color w:val="000000" w:themeColor="text1"/>
          <w:lang w:val="en-GB"/>
        </w:rPr>
        <w:t>systematically</w:t>
      </w:r>
      <w:r w:rsidRPr="00AA2D9A">
        <w:rPr>
          <w:color w:val="000000" w:themeColor="text1"/>
          <w:lang w:val="en-GB"/>
        </w:rPr>
        <w:t xml:space="preserve"> related to </w:t>
      </w:r>
      <w:r w:rsidR="00721A10" w:rsidRPr="00AA2D9A">
        <w:rPr>
          <w:color w:val="000000" w:themeColor="text1"/>
          <w:lang w:val="en-GB"/>
        </w:rPr>
        <w:t xml:space="preserve">specific </w:t>
      </w:r>
      <w:r w:rsidRPr="00AA2D9A">
        <w:rPr>
          <w:color w:val="000000" w:themeColor="text1"/>
          <w:lang w:val="en-GB"/>
        </w:rPr>
        <w:t>environmental factors or ecological processes. The existence of any such systemati</w:t>
      </w:r>
      <w:r w:rsidRPr="00AA2D9A">
        <w:rPr>
          <w:color w:val="000000" w:themeColor="text1"/>
          <w:lang w:val="en-GB"/>
        </w:rPr>
        <w:t>c variation would undermine the claim that the relationships between body size, energetic requirements and population abundance described above are universal. This universality is assumed by the influential metabolic theory of ecology (MTE), which attempts</w:t>
      </w:r>
      <w:r w:rsidRPr="00AA2D9A">
        <w:rPr>
          <w:color w:val="000000" w:themeColor="text1"/>
          <w:lang w:val="en-GB"/>
        </w:rPr>
        <w:t xml:space="preserve"> to explain a wide range of ecological phenomena based on underlying physiological processes (</w:t>
      </w:r>
      <w:r w:rsidR="00731B2F" w:rsidRPr="00DD6FDD">
        <w:rPr>
          <w:color w:val="000000" w:themeColor="text1"/>
          <w:lang w:val="en-GB"/>
        </w:rPr>
        <w:t xml:space="preserve">Brown, </w:t>
      </w:r>
      <w:proofErr w:type="spellStart"/>
      <w:r w:rsidR="00731B2F" w:rsidRPr="00DD6FDD">
        <w:rPr>
          <w:color w:val="000000" w:themeColor="text1"/>
          <w:lang w:val="en-GB"/>
        </w:rPr>
        <w:t>Gillooly</w:t>
      </w:r>
      <w:proofErr w:type="spellEnd"/>
      <w:r w:rsidR="00731B2F" w:rsidRPr="00DD6FDD">
        <w:rPr>
          <w:color w:val="000000" w:themeColor="text1"/>
          <w:lang w:val="en-GB"/>
        </w:rPr>
        <w:t>,</w:t>
      </w:r>
      <w:r w:rsidR="00731B2F">
        <w:rPr>
          <w:color w:val="000000" w:themeColor="text1"/>
          <w:lang w:val="en-GB"/>
        </w:rPr>
        <w:t xml:space="preserve"> </w:t>
      </w:r>
      <w:r w:rsidR="00731B2F" w:rsidRPr="00DD6FDD">
        <w:rPr>
          <w:color w:val="000000" w:themeColor="text1"/>
          <w:lang w:val="en-GB"/>
        </w:rPr>
        <w:t>Allen,</w:t>
      </w:r>
      <w:r w:rsidR="00731B2F" w:rsidRPr="00745164">
        <w:rPr>
          <w:color w:val="000000" w:themeColor="text1"/>
          <w:lang w:val="en-GB"/>
        </w:rPr>
        <w:t xml:space="preserve"> </w:t>
      </w:r>
      <w:r w:rsidR="00731B2F" w:rsidRPr="00DD6FDD">
        <w:rPr>
          <w:color w:val="000000" w:themeColor="text1"/>
          <w:lang w:val="en-GB"/>
        </w:rPr>
        <w:t>Savage</w:t>
      </w:r>
      <w:r w:rsidR="00731B2F">
        <w:rPr>
          <w:color w:val="000000" w:themeColor="text1"/>
          <w:lang w:val="en-GB"/>
        </w:rPr>
        <w:t xml:space="preserve"> </w:t>
      </w:r>
      <w:r w:rsidR="00731B2F" w:rsidRPr="00745164">
        <w:rPr>
          <w:color w:val="000000" w:themeColor="text1"/>
          <w:lang w:val="en-GB"/>
        </w:rPr>
        <w:t xml:space="preserve">&amp; </w:t>
      </w:r>
      <w:r w:rsidR="00731B2F" w:rsidRPr="00DD6FDD">
        <w:rPr>
          <w:color w:val="000000" w:themeColor="text1"/>
          <w:lang w:val="en-GB"/>
        </w:rPr>
        <w:t>West</w:t>
      </w:r>
      <w:r w:rsidR="00731B2F" w:rsidRPr="00745164">
        <w:rPr>
          <w:color w:val="000000" w:themeColor="text1"/>
          <w:lang w:val="en-GB"/>
        </w:rPr>
        <w:t>,</w:t>
      </w:r>
      <w:r w:rsidR="00731B2F">
        <w:rPr>
          <w:color w:val="000000" w:themeColor="text1"/>
          <w:lang w:val="en-GB"/>
        </w:rPr>
        <w:t xml:space="preserve"> </w:t>
      </w:r>
      <w:r w:rsidR="00731B2F" w:rsidRPr="00DD6FDD">
        <w:rPr>
          <w:color w:val="000000" w:themeColor="text1"/>
          <w:lang w:val="en-GB"/>
        </w:rPr>
        <w:t>2004</w:t>
      </w:r>
      <w:r w:rsidR="00840029">
        <w:rPr>
          <w:color w:val="000000" w:themeColor="text1"/>
          <w:lang w:val="en-GB"/>
        </w:rPr>
        <w:t>;</w:t>
      </w:r>
      <w:r w:rsidRPr="00AA2D9A">
        <w:rPr>
          <w:color w:val="000000" w:themeColor="text1"/>
          <w:lang w:val="en-GB"/>
        </w:rPr>
        <w:t xml:space="preserve"> </w:t>
      </w:r>
      <w:r w:rsidR="005046C0" w:rsidRPr="00AA2D9A">
        <w:rPr>
          <w:color w:val="000000" w:themeColor="text1"/>
          <w:lang w:val="en-GB"/>
        </w:rPr>
        <w:t>West &amp; Brown</w:t>
      </w:r>
      <w:r w:rsidR="006F2E0E">
        <w:rPr>
          <w:color w:val="000000" w:themeColor="text1"/>
          <w:lang w:val="en-GB"/>
        </w:rPr>
        <w:t>,</w:t>
      </w:r>
      <w:r w:rsidR="005046C0" w:rsidRPr="00AA2D9A">
        <w:rPr>
          <w:color w:val="000000" w:themeColor="text1"/>
          <w:lang w:val="en-GB"/>
        </w:rPr>
        <w:t xml:space="preserve"> 2005</w:t>
      </w:r>
      <w:r w:rsidRPr="00AA2D9A">
        <w:rPr>
          <w:color w:val="000000" w:themeColor="text1"/>
          <w:lang w:val="en-GB"/>
        </w:rPr>
        <w:t xml:space="preserve">). Therefore, investigating variation in size-abundance relationships may help </w:t>
      </w:r>
      <w:r w:rsidR="00371ACE" w:rsidRPr="00AA2D9A">
        <w:rPr>
          <w:color w:val="000000" w:themeColor="text1"/>
          <w:lang w:val="en-GB"/>
        </w:rPr>
        <w:t>scientists</w:t>
      </w:r>
      <w:r w:rsidRPr="00AA2D9A">
        <w:rPr>
          <w:color w:val="000000" w:themeColor="text1"/>
          <w:lang w:val="en-GB"/>
        </w:rPr>
        <w:t xml:space="preserve"> to identify weaknesses in existing theoretical models such as the MTE, as well as possible additional mechanisms that should be incorporated into them. </w:t>
      </w:r>
      <w:r w:rsidR="00DA2988" w:rsidRPr="00AA2D9A">
        <w:rPr>
          <w:color w:val="000000" w:themeColor="text1"/>
          <w:lang w:val="en-GB"/>
        </w:rPr>
        <w:t>In addition, r</w:t>
      </w:r>
      <w:r w:rsidRPr="00AA2D9A">
        <w:rPr>
          <w:color w:val="000000" w:themeColor="text1"/>
          <w:lang w:val="en-GB"/>
        </w:rPr>
        <w:t xml:space="preserve">ecent studies have </w:t>
      </w:r>
      <w:r w:rsidR="00DA2988" w:rsidRPr="00AA2D9A">
        <w:rPr>
          <w:color w:val="000000" w:themeColor="text1"/>
          <w:lang w:val="en-GB"/>
        </w:rPr>
        <w:t xml:space="preserve">reported </w:t>
      </w:r>
      <w:r w:rsidR="00462331" w:rsidRPr="00AA2D9A">
        <w:rPr>
          <w:color w:val="000000" w:themeColor="text1"/>
          <w:lang w:val="en-GB"/>
        </w:rPr>
        <w:t xml:space="preserve">significant deviations in </w:t>
      </w:r>
      <w:r w:rsidR="00DA2988" w:rsidRPr="00AA2D9A">
        <w:rPr>
          <w:color w:val="000000" w:themeColor="text1"/>
          <w:lang w:val="en-GB"/>
        </w:rPr>
        <w:t xml:space="preserve">metabolic </w:t>
      </w:r>
      <w:r w:rsidR="00462331" w:rsidRPr="00AA2D9A">
        <w:rPr>
          <w:color w:val="000000" w:themeColor="text1"/>
          <w:lang w:val="en-GB"/>
        </w:rPr>
        <w:t xml:space="preserve">scaling exponents from those </w:t>
      </w:r>
      <w:r w:rsidRPr="00AA2D9A">
        <w:rPr>
          <w:color w:val="000000" w:themeColor="text1"/>
          <w:lang w:val="en-GB"/>
        </w:rPr>
        <w:t xml:space="preserve">predicted </w:t>
      </w:r>
      <w:r w:rsidR="00DA2988" w:rsidRPr="00AA2D9A">
        <w:rPr>
          <w:color w:val="000000" w:themeColor="text1"/>
          <w:lang w:val="en-GB"/>
        </w:rPr>
        <w:t>by the MTE</w:t>
      </w:r>
      <w:r w:rsidR="00371ACE" w:rsidRPr="00AA2D9A">
        <w:rPr>
          <w:color w:val="000000" w:themeColor="text1"/>
          <w:lang w:val="en-GB"/>
        </w:rPr>
        <w:t>.</w:t>
      </w:r>
      <w:r w:rsidRPr="00AA2D9A">
        <w:rPr>
          <w:color w:val="000000" w:themeColor="text1"/>
          <w:lang w:val="en-GB"/>
        </w:rPr>
        <w:t xml:space="preserve"> </w:t>
      </w:r>
      <w:r w:rsidR="00371ACE" w:rsidRPr="00AA2D9A">
        <w:rPr>
          <w:color w:val="000000" w:themeColor="text1"/>
          <w:lang w:val="en-GB"/>
        </w:rPr>
        <w:t xml:space="preserve">In particular, the metabolic scaling slope of </w:t>
      </w:r>
      <w:r w:rsidR="0027737E" w:rsidRPr="00AA2D9A">
        <w:rPr>
          <w:color w:val="000000" w:themeColor="text1"/>
          <w:lang w:val="en-GB"/>
        </w:rPr>
        <w:t>planktonic communities</w:t>
      </w:r>
      <w:r w:rsidR="00DA2988" w:rsidRPr="00AA2D9A">
        <w:rPr>
          <w:color w:val="000000" w:themeColor="text1"/>
          <w:lang w:val="en-GB"/>
        </w:rPr>
        <w:t xml:space="preserve"> </w:t>
      </w:r>
      <w:r w:rsidR="0027737E" w:rsidRPr="00AA2D9A">
        <w:rPr>
          <w:color w:val="000000" w:themeColor="text1"/>
          <w:lang w:val="en-GB"/>
        </w:rPr>
        <w:t>has been found to be ~1 (</w:t>
      </w:r>
      <w:proofErr w:type="spellStart"/>
      <w:r w:rsidR="0027737E" w:rsidRPr="00AA2D9A">
        <w:rPr>
          <w:color w:val="000000" w:themeColor="text1"/>
          <w:lang w:val="en-GB"/>
        </w:rPr>
        <w:t>Huete</w:t>
      </w:r>
      <w:proofErr w:type="spellEnd"/>
      <w:r w:rsidR="0027737E" w:rsidRPr="00AA2D9A">
        <w:rPr>
          <w:color w:val="000000" w:themeColor="text1"/>
          <w:lang w:val="en-GB"/>
        </w:rPr>
        <w:t>-Ortega et al.</w:t>
      </w:r>
      <w:r w:rsidR="001D0202">
        <w:rPr>
          <w:color w:val="000000" w:themeColor="text1"/>
          <w:lang w:val="en-GB"/>
        </w:rPr>
        <w:t>,</w:t>
      </w:r>
      <w:r w:rsidR="0027737E" w:rsidRPr="00AA2D9A">
        <w:rPr>
          <w:color w:val="000000" w:themeColor="text1"/>
          <w:lang w:val="en-GB"/>
        </w:rPr>
        <w:t xml:space="preserve"> 2012</w:t>
      </w:r>
      <w:r w:rsidR="00840029">
        <w:rPr>
          <w:color w:val="000000" w:themeColor="text1"/>
          <w:lang w:val="en-GB"/>
        </w:rPr>
        <w:t>;</w:t>
      </w:r>
      <w:r w:rsidR="0027737E" w:rsidRPr="00AA2D9A">
        <w:rPr>
          <w:color w:val="000000" w:themeColor="text1"/>
          <w:lang w:val="en-GB"/>
        </w:rPr>
        <w:t xml:space="preserve"> </w:t>
      </w:r>
      <w:proofErr w:type="spellStart"/>
      <w:r w:rsidR="0027737E" w:rsidRPr="00AA2D9A">
        <w:rPr>
          <w:color w:val="000000" w:themeColor="text1"/>
          <w:lang w:val="en-GB"/>
        </w:rPr>
        <w:t>Marañón</w:t>
      </w:r>
      <w:proofErr w:type="spellEnd"/>
      <w:r w:rsidR="001D0202">
        <w:rPr>
          <w:color w:val="000000" w:themeColor="text1"/>
          <w:lang w:val="en-GB"/>
        </w:rPr>
        <w:t>,</w:t>
      </w:r>
      <w:r w:rsidR="0027737E" w:rsidRPr="00AA2D9A">
        <w:rPr>
          <w:color w:val="000000" w:themeColor="text1"/>
          <w:lang w:val="en-GB"/>
        </w:rPr>
        <w:t xml:space="preserve"> 2015) instead of </w:t>
      </w:r>
      <w:r w:rsidR="00DB0A34">
        <w:rPr>
          <w:color w:val="000000" w:themeColor="text1"/>
          <w:lang w:val="en-GB"/>
        </w:rPr>
        <w:t>¾</w:t>
      </w:r>
      <w:r w:rsidR="0027737E" w:rsidRPr="00AA2D9A">
        <w:rPr>
          <w:color w:val="000000" w:themeColor="text1"/>
          <w:lang w:val="en-GB"/>
        </w:rPr>
        <w:t xml:space="preserve">, implying that the slope of the size-abundance relationship should be </w:t>
      </w:r>
      <w:r w:rsidR="00052D80" w:rsidRPr="00AA2D9A">
        <w:rPr>
          <w:color w:val="000000" w:themeColor="text1"/>
          <w:lang w:val="en-GB"/>
        </w:rPr>
        <w:t>-</w:t>
      </w:r>
      <w:r w:rsidR="0027737E" w:rsidRPr="00AA2D9A">
        <w:rPr>
          <w:color w:val="000000" w:themeColor="text1"/>
          <w:lang w:val="en-GB"/>
        </w:rPr>
        <w:t xml:space="preserve">1. </w:t>
      </w:r>
      <w:r w:rsidR="00596555" w:rsidRPr="00AA2D9A">
        <w:rPr>
          <w:color w:val="000000" w:themeColor="text1"/>
          <w:lang w:val="en-GB"/>
        </w:rPr>
        <w:t>V</w:t>
      </w:r>
      <w:r w:rsidR="0027737E" w:rsidRPr="00AA2D9A">
        <w:rPr>
          <w:color w:val="000000" w:themeColor="text1"/>
          <w:lang w:val="en-GB"/>
        </w:rPr>
        <w:t>ariation in metabolic scaling</w:t>
      </w:r>
      <w:r w:rsidR="00596555" w:rsidRPr="00AA2D9A">
        <w:rPr>
          <w:color w:val="000000" w:themeColor="text1"/>
          <w:lang w:val="en-GB"/>
        </w:rPr>
        <w:t xml:space="preserve"> ha</w:t>
      </w:r>
      <w:r w:rsidR="00052D80" w:rsidRPr="00AA2D9A">
        <w:rPr>
          <w:color w:val="000000" w:themeColor="text1"/>
          <w:lang w:val="en-GB"/>
        </w:rPr>
        <w:t>s</w:t>
      </w:r>
      <w:r w:rsidR="00596555" w:rsidRPr="00AA2D9A">
        <w:rPr>
          <w:color w:val="000000" w:themeColor="text1"/>
          <w:lang w:val="en-GB"/>
        </w:rPr>
        <w:t xml:space="preserve"> been widely observed and </w:t>
      </w:r>
      <w:r w:rsidRPr="00AA2D9A">
        <w:rPr>
          <w:color w:val="000000" w:themeColor="text1"/>
          <w:lang w:val="en-GB"/>
        </w:rPr>
        <w:t>point</w:t>
      </w:r>
      <w:r w:rsidR="00596555" w:rsidRPr="00AA2D9A">
        <w:rPr>
          <w:color w:val="000000" w:themeColor="text1"/>
          <w:lang w:val="en-GB"/>
        </w:rPr>
        <w:t xml:space="preserve">s </w:t>
      </w:r>
      <w:r w:rsidRPr="00AA2D9A">
        <w:rPr>
          <w:color w:val="000000" w:themeColor="text1"/>
          <w:lang w:val="en-GB"/>
        </w:rPr>
        <w:t xml:space="preserve">towards the need for a careful examination of the assumptions and predictions of the MTE, and a consideration of alternative models (e.g., Glazier 2014a, 2018, </w:t>
      </w:r>
      <w:r w:rsidR="00052D80" w:rsidRPr="00AA2D9A">
        <w:rPr>
          <w:color w:val="000000" w:themeColor="text1"/>
          <w:lang w:val="en-GB"/>
        </w:rPr>
        <w:t>2022</w:t>
      </w:r>
      <w:r w:rsidR="00840029">
        <w:rPr>
          <w:color w:val="000000" w:themeColor="text1"/>
          <w:lang w:val="en-GB"/>
        </w:rPr>
        <w:t>;</w:t>
      </w:r>
      <w:r w:rsidR="00052D80" w:rsidRPr="00AA2D9A">
        <w:rPr>
          <w:color w:val="000000" w:themeColor="text1"/>
          <w:lang w:val="en-GB"/>
        </w:rPr>
        <w:t xml:space="preserve"> </w:t>
      </w:r>
      <w:r w:rsidRPr="00AA2D9A">
        <w:rPr>
          <w:color w:val="000000" w:themeColor="text1"/>
          <w:lang w:val="en-GB"/>
        </w:rPr>
        <w:t>Harrison</w:t>
      </w:r>
      <w:r w:rsidR="001248CE">
        <w:rPr>
          <w:color w:val="000000" w:themeColor="text1"/>
          <w:lang w:val="en-GB"/>
        </w:rPr>
        <w:t>,</w:t>
      </w:r>
      <w:r w:rsidRPr="00AA2D9A">
        <w:rPr>
          <w:color w:val="000000" w:themeColor="text1"/>
          <w:lang w:val="en-GB"/>
        </w:rPr>
        <w:t xml:space="preserve"> 2017</w:t>
      </w:r>
      <w:r w:rsidR="00840029">
        <w:rPr>
          <w:color w:val="000000" w:themeColor="text1"/>
          <w:lang w:val="en-GB"/>
        </w:rPr>
        <w:t>;</w:t>
      </w:r>
      <w:r w:rsidRPr="00AA2D9A">
        <w:rPr>
          <w:color w:val="000000" w:themeColor="text1"/>
          <w:lang w:val="en-GB"/>
        </w:rPr>
        <w:t xml:space="preserve"> White et al.</w:t>
      </w:r>
      <w:r w:rsidR="001D0202">
        <w:rPr>
          <w:color w:val="000000" w:themeColor="text1"/>
          <w:lang w:val="en-GB"/>
        </w:rPr>
        <w:t>,</w:t>
      </w:r>
      <w:r w:rsidRPr="00AA2D9A">
        <w:rPr>
          <w:color w:val="000000" w:themeColor="text1"/>
          <w:lang w:val="en-GB"/>
        </w:rPr>
        <w:t xml:space="preserve"> 2019</w:t>
      </w:r>
      <w:r w:rsidR="00840029">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Kozłowski</w:t>
      </w:r>
      <w:proofErr w:type="spellEnd"/>
      <w:r w:rsidR="001248CE">
        <w:rPr>
          <w:color w:val="000000" w:themeColor="text1"/>
          <w:lang w:val="en-GB"/>
        </w:rPr>
        <w:t xml:space="preserve">, </w:t>
      </w:r>
      <w:proofErr w:type="spellStart"/>
      <w:r w:rsidR="001248CE">
        <w:rPr>
          <w:color w:val="000000" w:themeColor="text1"/>
          <w:lang w:val="en-GB"/>
        </w:rPr>
        <w:t>Konarzewski</w:t>
      </w:r>
      <w:proofErr w:type="spellEnd"/>
      <w:r w:rsidR="00840029">
        <w:rPr>
          <w:color w:val="000000" w:themeColor="text1"/>
          <w:lang w:val="en-GB"/>
        </w:rPr>
        <w:t>,</w:t>
      </w:r>
      <w:r w:rsidR="001248CE">
        <w:rPr>
          <w:color w:val="000000" w:themeColor="text1"/>
          <w:lang w:val="en-GB"/>
        </w:rPr>
        <w:t xml:space="preserve"> &amp; </w:t>
      </w:r>
      <w:proofErr w:type="spellStart"/>
      <w:r w:rsidR="001248CE">
        <w:rPr>
          <w:color w:val="000000" w:themeColor="text1"/>
          <w:lang w:val="en-GB"/>
        </w:rPr>
        <w:t>Czarnoleski</w:t>
      </w:r>
      <w:proofErr w:type="spellEnd"/>
      <w:r w:rsidR="001248CE">
        <w:rPr>
          <w:color w:val="000000" w:themeColor="text1"/>
          <w:lang w:val="en-GB"/>
        </w:rPr>
        <w:t>,</w:t>
      </w:r>
      <w:r w:rsidRPr="00AA2D9A">
        <w:rPr>
          <w:color w:val="000000" w:themeColor="text1"/>
          <w:lang w:val="en-GB"/>
        </w:rPr>
        <w:t xml:space="preserve"> 202</w:t>
      </w:r>
      <w:r w:rsidR="005046C0" w:rsidRPr="00AA2D9A">
        <w:rPr>
          <w:color w:val="000000" w:themeColor="text1"/>
          <w:lang w:val="en-GB"/>
        </w:rPr>
        <w:t>0).</w:t>
      </w:r>
    </w:p>
    <w:p w14:paraId="54C9C049" w14:textId="502C184E" w:rsidR="00F551FB" w:rsidRPr="00AA2D9A" w:rsidRDefault="004B4378" w:rsidP="00F551FB">
      <w:pPr>
        <w:spacing w:line="480" w:lineRule="auto"/>
        <w:ind w:firstLine="708"/>
        <w:jc w:val="both"/>
        <w:rPr>
          <w:color w:val="000000" w:themeColor="text1"/>
          <w:lang w:val="en-GB"/>
        </w:rPr>
      </w:pPr>
      <w:r w:rsidRPr="00AA2D9A">
        <w:rPr>
          <w:color w:val="000000" w:themeColor="text1"/>
          <w:lang w:val="en-GB"/>
        </w:rPr>
        <w:t>Temperature affect</w:t>
      </w:r>
      <w:r w:rsidR="00B53ADD" w:rsidRPr="00AA2D9A">
        <w:rPr>
          <w:color w:val="000000" w:themeColor="text1"/>
          <w:lang w:val="en-GB"/>
        </w:rPr>
        <w:t>s</w:t>
      </w:r>
      <w:r w:rsidR="00946E65" w:rsidRPr="00AA2D9A">
        <w:rPr>
          <w:color w:val="000000" w:themeColor="text1"/>
          <w:lang w:val="en-GB"/>
        </w:rPr>
        <w:t xml:space="preserve"> the rates of </w:t>
      </w:r>
      <w:r w:rsidRPr="00AA2D9A">
        <w:rPr>
          <w:color w:val="000000" w:themeColor="text1"/>
          <w:lang w:val="en-GB"/>
        </w:rPr>
        <w:t>physiological and ecological processes (</w:t>
      </w:r>
      <w:proofErr w:type="spellStart"/>
      <w:r w:rsidR="00911C1F" w:rsidRPr="00AA2D9A">
        <w:rPr>
          <w:color w:val="000000" w:themeColor="text1"/>
          <w:lang w:val="en-GB"/>
        </w:rPr>
        <w:t>Cossins</w:t>
      </w:r>
      <w:proofErr w:type="spellEnd"/>
      <w:r w:rsidR="00911C1F" w:rsidRPr="00AA2D9A">
        <w:rPr>
          <w:color w:val="000000" w:themeColor="text1"/>
          <w:lang w:val="en-GB"/>
        </w:rPr>
        <w:t xml:space="preserve"> </w:t>
      </w:r>
      <w:r w:rsidR="00C657B2">
        <w:rPr>
          <w:color w:val="000000" w:themeColor="text1"/>
          <w:lang w:val="en-GB"/>
        </w:rPr>
        <w:t>&amp;</w:t>
      </w:r>
      <w:r w:rsidR="00911C1F" w:rsidRPr="00AA2D9A">
        <w:rPr>
          <w:color w:val="000000" w:themeColor="text1"/>
          <w:lang w:val="en-GB"/>
        </w:rPr>
        <w:t xml:space="preserve"> Bowler</w:t>
      </w:r>
      <w:r w:rsidR="00C657B2">
        <w:rPr>
          <w:color w:val="000000" w:themeColor="text1"/>
          <w:lang w:val="en-GB"/>
        </w:rPr>
        <w:t>,</w:t>
      </w:r>
      <w:r w:rsidR="00911C1F" w:rsidRPr="00AA2D9A">
        <w:rPr>
          <w:color w:val="000000" w:themeColor="text1"/>
          <w:lang w:val="en-GB"/>
        </w:rPr>
        <w:t xml:space="preserve"> 1987; </w:t>
      </w:r>
      <w:r w:rsidR="00731B2F" w:rsidRPr="00DD6FDD">
        <w:rPr>
          <w:color w:val="000000" w:themeColor="text1"/>
          <w:lang w:val="en-GB"/>
        </w:rPr>
        <w:t xml:space="preserve">Brown, </w:t>
      </w:r>
      <w:proofErr w:type="spellStart"/>
      <w:r w:rsidR="00731B2F" w:rsidRPr="00DD6FDD">
        <w:rPr>
          <w:color w:val="000000" w:themeColor="text1"/>
          <w:lang w:val="en-GB"/>
        </w:rPr>
        <w:t>Gillooly</w:t>
      </w:r>
      <w:proofErr w:type="spellEnd"/>
      <w:r w:rsidR="00731B2F" w:rsidRPr="00DD6FDD">
        <w:rPr>
          <w:color w:val="000000" w:themeColor="text1"/>
          <w:lang w:val="en-GB"/>
        </w:rPr>
        <w:t>,</w:t>
      </w:r>
      <w:r w:rsidR="00731B2F">
        <w:rPr>
          <w:color w:val="000000" w:themeColor="text1"/>
          <w:lang w:val="en-GB"/>
        </w:rPr>
        <w:t xml:space="preserve"> </w:t>
      </w:r>
      <w:r w:rsidR="00731B2F" w:rsidRPr="00DD6FDD">
        <w:rPr>
          <w:color w:val="000000" w:themeColor="text1"/>
          <w:lang w:val="en-GB"/>
        </w:rPr>
        <w:t>Allen,</w:t>
      </w:r>
      <w:r w:rsidR="00731B2F" w:rsidRPr="00745164">
        <w:rPr>
          <w:color w:val="000000" w:themeColor="text1"/>
          <w:lang w:val="en-GB"/>
        </w:rPr>
        <w:t xml:space="preserve"> </w:t>
      </w:r>
      <w:r w:rsidR="00731B2F" w:rsidRPr="00DD6FDD">
        <w:rPr>
          <w:color w:val="000000" w:themeColor="text1"/>
          <w:lang w:val="en-GB"/>
        </w:rPr>
        <w:t>Savage</w:t>
      </w:r>
      <w:r w:rsidR="00731B2F">
        <w:rPr>
          <w:color w:val="000000" w:themeColor="text1"/>
          <w:lang w:val="en-GB"/>
        </w:rPr>
        <w:t xml:space="preserve"> </w:t>
      </w:r>
      <w:r w:rsidR="00731B2F" w:rsidRPr="00745164">
        <w:rPr>
          <w:color w:val="000000" w:themeColor="text1"/>
          <w:lang w:val="en-GB"/>
        </w:rPr>
        <w:t xml:space="preserve">&amp; </w:t>
      </w:r>
      <w:r w:rsidR="00731B2F" w:rsidRPr="00DD6FDD">
        <w:rPr>
          <w:color w:val="000000" w:themeColor="text1"/>
          <w:lang w:val="en-GB"/>
        </w:rPr>
        <w:t>West</w:t>
      </w:r>
      <w:r w:rsidR="00731B2F" w:rsidRPr="00745164">
        <w:rPr>
          <w:color w:val="000000" w:themeColor="text1"/>
          <w:lang w:val="en-GB"/>
        </w:rPr>
        <w:t>,</w:t>
      </w:r>
      <w:r w:rsidR="00731B2F">
        <w:rPr>
          <w:color w:val="000000" w:themeColor="text1"/>
          <w:lang w:val="en-GB"/>
        </w:rPr>
        <w:t xml:space="preserve"> </w:t>
      </w:r>
      <w:r w:rsidR="00731B2F" w:rsidRPr="00DD6FDD">
        <w:rPr>
          <w:color w:val="000000" w:themeColor="text1"/>
          <w:lang w:val="en-GB"/>
        </w:rPr>
        <w:t>2004</w:t>
      </w:r>
      <w:r w:rsidR="00885088" w:rsidRPr="00AA2D9A">
        <w:rPr>
          <w:color w:val="000000" w:themeColor="text1"/>
          <w:lang w:val="en-GB"/>
        </w:rPr>
        <w:t>, Dell</w:t>
      </w:r>
      <w:r w:rsidR="00C657B2">
        <w:rPr>
          <w:color w:val="000000" w:themeColor="text1"/>
          <w:lang w:val="en-GB"/>
        </w:rPr>
        <w:t>, Pawar</w:t>
      </w:r>
      <w:r w:rsidR="00840029">
        <w:rPr>
          <w:color w:val="000000" w:themeColor="text1"/>
          <w:lang w:val="en-GB"/>
        </w:rPr>
        <w:t>,</w:t>
      </w:r>
      <w:r w:rsidR="00C657B2">
        <w:rPr>
          <w:color w:val="000000" w:themeColor="text1"/>
          <w:lang w:val="en-GB"/>
        </w:rPr>
        <w:t xml:space="preserve"> &amp; Savage,</w:t>
      </w:r>
      <w:r w:rsidR="00885088" w:rsidRPr="00AA2D9A">
        <w:rPr>
          <w:color w:val="000000" w:themeColor="text1"/>
          <w:lang w:val="en-GB"/>
        </w:rPr>
        <w:t xml:space="preserve"> 2011</w:t>
      </w:r>
      <w:r w:rsidRPr="00AA2D9A">
        <w:rPr>
          <w:color w:val="000000" w:themeColor="text1"/>
          <w:lang w:val="en-GB"/>
        </w:rPr>
        <w:t xml:space="preserve">). The MTE assumes that the rates </w:t>
      </w:r>
      <w:r w:rsidRPr="00AA2D9A">
        <w:rPr>
          <w:color w:val="000000" w:themeColor="text1"/>
          <w:lang w:val="en-GB"/>
        </w:rPr>
        <w:t>of biochemical reactions comprising metabolism increase exponentially with increasing temperature, independently of body size (</w:t>
      </w:r>
      <w:proofErr w:type="spellStart"/>
      <w:r w:rsidRPr="00AA2D9A">
        <w:rPr>
          <w:color w:val="000000" w:themeColor="text1"/>
          <w:lang w:val="en-GB"/>
        </w:rPr>
        <w:t>Gillooly</w:t>
      </w:r>
      <w:proofErr w:type="spellEnd"/>
      <w:r w:rsidR="00C657B2">
        <w:rPr>
          <w:color w:val="000000" w:themeColor="text1"/>
          <w:lang w:val="en-GB"/>
        </w:rPr>
        <w:t>, Brown, West, Savage</w:t>
      </w:r>
      <w:r w:rsidR="00840029">
        <w:rPr>
          <w:color w:val="000000" w:themeColor="text1"/>
          <w:lang w:val="en-GB"/>
        </w:rPr>
        <w:t>,</w:t>
      </w:r>
      <w:r w:rsidR="00C657B2">
        <w:rPr>
          <w:color w:val="000000" w:themeColor="text1"/>
          <w:lang w:val="en-GB"/>
        </w:rPr>
        <w:t xml:space="preserve"> &amp; </w:t>
      </w:r>
      <w:proofErr w:type="spellStart"/>
      <w:r w:rsidR="00C657B2">
        <w:rPr>
          <w:color w:val="000000" w:themeColor="text1"/>
          <w:lang w:val="en-GB"/>
        </w:rPr>
        <w:t>Charnov</w:t>
      </w:r>
      <w:proofErr w:type="spellEnd"/>
      <w:r w:rsidR="00C657B2">
        <w:rPr>
          <w:color w:val="000000" w:themeColor="text1"/>
          <w:lang w:val="en-GB"/>
        </w:rPr>
        <w:t>,</w:t>
      </w:r>
      <w:r w:rsidRPr="00AA2D9A">
        <w:rPr>
          <w:color w:val="000000" w:themeColor="text1"/>
          <w:lang w:val="en-GB"/>
        </w:rPr>
        <w:t xml:space="preserve"> 2001</w:t>
      </w:r>
      <w:r w:rsidR="00840029">
        <w:rPr>
          <w:color w:val="000000" w:themeColor="text1"/>
          <w:lang w:val="en-GB"/>
        </w:rPr>
        <w:t>;</w:t>
      </w:r>
      <w:r w:rsidRPr="00AA2D9A">
        <w:rPr>
          <w:color w:val="000000" w:themeColor="text1"/>
          <w:lang w:val="en-GB"/>
        </w:rPr>
        <w:t xml:space="preserve"> </w:t>
      </w:r>
      <w:r w:rsidR="00731B2F" w:rsidRPr="00DD6FDD">
        <w:rPr>
          <w:color w:val="000000" w:themeColor="text1"/>
          <w:lang w:val="en-GB"/>
        </w:rPr>
        <w:t xml:space="preserve">Brown, </w:t>
      </w:r>
      <w:proofErr w:type="spellStart"/>
      <w:r w:rsidR="00731B2F" w:rsidRPr="00DD6FDD">
        <w:rPr>
          <w:color w:val="000000" w:themeColor="text1"/>
          <w:lang w:val="en-GB"/>
        </w:rPr>
        <w:t>Gillooly</w:t>
      </w:r>
      <w:proofErr w:type="spellEnd"/>
      <w:r w:rsidR="00731B2F" w:rsidRPr="00DD6FDD">
        <w:rPr>
          <w:color w:val="000000" w:themeColor="text1"/>
          <w:lang w:val="en-GB"/>
        </w:rPr>
        <w:t>,</w:t>
      </w:r>
      <w:r w:rsidR="00731B2F">
        <w:rPr>
          <w:color w:val="000000" w:themeColor="text1"/>
          <w:lang w:val="en-GB"/>
        </w:rPr>
        <w:t xml:space="preserve"> </w:t>
      </w:r>
      <w:r w:rsidR="00731B2F" w:rsidRPr="00DD6FDD">
        <w:rPr>
          <w:color w:val="000000" w:themeColor="text1"/>
          <w:lang w:val="en-GB"/>
        </w:rPr>
        <w:t>Allen,</w:t>
      </w:r>
      <w:r w:rsidR="00731B2F" w:rsidRPr="00745164">
        <w:rPr>
          <w:color w:val="000000" w:themeColor="text1"/>
          <w:lang w:val="en-GB"/>
        </w:rPr>
        <w:t xml:space="preserve"> </w:t>
      </w:r>
      <w:r w:rsidR="00731B2F" w:rsidRPr="00DD6FDD">
        <w:rPr>
          <w:color w:val="000000" w:themeColor="text1"/>
          <w:lang w:val="en-GB"/>
        </w:rPr>
        <w:t>Savage</w:t>
      </w:r>
      <w:r w:rsidR="00731B2F">
        <w:rPr>
          <w:color w:val="000000" w:themeColor="text1"/>
          <w:lang w:val="en-GB"/>
        </w:rPr>
        <w:t xml:space="preserve"> </w:t>
      </w:r>
      <w:r w:rsidR="00731B2F" w:rsidRPr="00745164">
        <w:rPr>
          <w:color w:val="000000" w:themeColor="text1"/>
          <w:lang w:val="en-GB"/>
        </w:rPr>
        <w:t xml:space="preserve">&amp; </w:t>
      </w:r>
      <w:r w:rsidR="00731B2F" w:rsidRPr="00DD6FDD">
        <w:rPr>
          <w:color w:val="000000" w:themeColor="text1"/>
          <w:lang w:val="en-GB"/>
        </w:rPr>
        <w:t>West</w:t>
      </w:r>
      <w:r w:rsidR="00731B2F" w:rsidRPr="00745164">
        <w:rPr>
          <w:color w:val="000000" w:themeColor="text1"/>
          <w:lang w:val="en-GB"/>
        </w:rPr>
        <w:t>,</w:t>
      </w:r>
      <w:r w:rsidR="00731B2F">
        <w:rPr>
          <w:color w:val="000000" w:themeColor="text1"/>
          <w:lang w:val="en-GB"/>
        </w:rPr>
        <w:t xml:space="preserve"> </w:t>
      </w:r>
      <w:r w:rsidR="00731B2F" w:rsidRPr="00DD6FDD">
        <w:rPr>
          <w:color w:val="000000" w:themeColor="text1"/>
          <w:lang w:val="en-GB"/>
        </w:rPr>
        <w:t>2004</w:t>
      </w:r>
      <w:r w:rsidRPr="00AA2D9A">
        <w:rPr>
          <w:color w:val="000000" w:themeColor="text1"/>
          <w:lang w:val="en-GB"/>
        </w:rPr>
        <w:t xml:space="preserve">). This implies that the CCSR </w:t>
      </w:r>
      <w:r w:rsidR="00AB4A04" w:rsidRPr="00AA2D9A">
        <w:rPr>
          <w:color w:val="000000" w:themeColor="text1"/>
          <w:lang w:val="en-GB"/>
        </w:rPr>
        <w:t xml:space="preserve">slope </w:t>
      </w:r>
      <w:r w:rsidRPr="00AA2D9A">
        <w:rPr>
          <w:color w:val="000000" w:themeColor="text1"/>
          <w:lang w:val="en-GB"/>
        </w:rPr>
        <w:t>sh</w:t>
      </w:r>
      <w:r w:rsidRPr="00AA2D9A">
        <w:rPr>
          <w:color w:val="000000" w:themeColor="text1"/>
          <w:lang w:val="en-GB"/>
        </w:rPr>
        <w:t>ould also not change across environmental temperature gradients (Fig. 1A).</w:t>
      </w:r>
      <w:r w:rsidR="00CC3C50" w:rsidRPr="00AA2D9A">
        <w:rPr>
          <w:color w:val="000000" w:themeColor="text1"/>
          <w:lang w:val="en-GB"/>
        </w:rPr>
        <w:t xml:space="preserve"> </w:t>
      </w:r>
      <w:r w:rsidR="0094676B" w:rsidRPr="00AA2D9A">
        <w:rPr>
          <w:color w:val="000000" w:themeColor="text1"/>
          <w:lang w:val="en-GB"/>
        </w:rPr>
        <w:t xml:space="preserve">Nevertheless, </w:t>
      </w:r>
      <w:r w:rsidR="005B602F" w:rsidRPr="00AA2D9A">
        <w:rPr>
          <w:color w:val="000000" w:themeColor="text1"/>
          <w:lang w:val="en-GB"/>
        </w:rPr>
        <w:t xml:space="preserve">a few studies have </w:t>
      </w:r>
      <w:r w:rsidR="006B415A" w:rsidRPr="00AA2D9A">
        <w:rPr>
          <w:color w:val="000000" w:themeColor="text1"/>
          <w:lang w:val="en-GB"/>
        </w:rPr>
        <w:t>shown</w:t>
      </w:r>
      <w:r w:rsidR="005B602F" w:rsidRPr="00AA2D9A">
        <w:rPr>
          <w:color w:val="000000" w:themeColor="text1"/>
          <w:lang w:val="en-GB"/>
        </w:rPr>
        <w:t xml:space="preserve"> that </w:t>
      </w:r>
      <w:r w:rsidRPr="00AA2D9A">
        <w:rPr>
          <w:color w:val="000000" w:themeColor="text1"/>
          <w:lang w:val="en-GB"/>
        </w:rPr>
        <w:t xml:space="preserve">temperature </w:t>
      </w:r>
      <w:r w:rsidR="006B415A" w:rsidRPr="00AA2D9A">
        <w:rPr>
          <w:color w:val="000000" w:themeColor="text1"/>
          <w:lang w:val="en-GB"/>
        </w:rPr>
        <w:t xml:space="preserve">can </w:t>
      </w:r>
      <w:r w:rsidR="00AB4A04" w:rsidRPr="00AA2D9A">
        <w:rPr>
          <w:color w:val="000000" w:themeColor="text1"/>
          <w:lang w:val="en-GB"/>
        </w:rPr>
        <w:t xml:space="preserve">cause the </w:t>
      </w:r>
      <w:r w:rsidR="007B7A4E" w:rsidRPr="00AA2D9A">
        <w:rPr>
          <w:color w:val="000000" w:themeColor="text1"/>
          <w:lang w:val="en-GB"/>
        </w:rPr>
        <w:t>CCSR</w:t>
      </w:r>
      <w:r w:rsidRPr="00AA2D9A">
        <w:rPr>
          <w:color w:val="000000" w:themeColor="text1"/>
          <w:lang w:val="en-GB"/>
        </w:rPr>
        <w:t xml:space="preserve"> </w:t>
      </w:r>
      <w:r w:rsidR="00AB4A04" w:rsidRPr="00AA2D9A">
        <w:rPr>
          <w:color w:val="000000" w:themeColor="text1"/>
          <w:lang w:val="en-GB"/>
        </w:rPr>
        <w:t xml:space="preserve">slope of planktonic communities deviate </w:t>
      </w:r>
      <w:r w:rsidRPr="00AA2D9A">
        <w:rPr>
          <w:color w:val="000000" w:themeColor="text1"/>
          <w:lang w:val="en-GB"/>
        </w:rPr>
        <w:t xml:space="preserve">from </w:t>
      </w:r>
      <w:r w:rsidR="005B602F" w:rsidRPr="00AA2D9A">
        <w:rPr>
          <w:color w:val="000000" w:themeColor="text1"/>
          <w:lang w:val="en-GB"/>
        </w:rPr>
        <w:t xml:space="preserve">the </w:t>
      </w:r>
      <w:r w:rsidRPr="00AA2D9A">
        <w:rPr>
          <w:color w:val="000000" w:themeColor="text1"/>
          <w:lang w:val="en-GB"/>
        </w:rPr>
        <w:t xml:space="preserve">expected -3/4 slope </w:t>
      </w:r>
      <w:r w:rsidR="005B602F" w:rsidRPr="00AA2D9A">
        <w:rPr>
          <w:color w:val="000000" w:themeColor="text1"/>
          <w:lang w:val="en-GB"/>
        </w:rPr>
        <w:t xml:space="preserve">and </w:t>
      </w:r>
      <w:r w:rsidR="007D3E70" w:rsidRPr="00AA2D9A">
        <w:rPr>
          <w:color w:val="000000" w:themeColor="text1"/>
          <w:lang w:val="en-GB"/>
        </w:rPr>
        <w:t xml:space="preserve">also the </w:t>
      </w:r>
      <w:r w:rsidR="005B602F" w:rsidRPr="00AA2D9A">
        <w:rPr>
          <w:color w:val="000000" w:themeColor="text1"/>
          <w:lang w:val="en-GB"/>
        </w:rPr>
        <w:t>-1 slope</w:t>
      </w:r>
      <w:r w:rsidR="007D3E70" w:rsidRPr="00AA2D9A">
        <w:rPr>
          <w:color w:val="000000" w:themeColor="text1"/>
          <w:lang w:val="en-GB"/>
        </w:rPr>
        <w:t xml:space="preserve"> </w:t>
      </w:r>
      <w:r w:rsidR="0018591B" w:rsidRPr="00AA2D9A">
        <w:rPr>
          <w:color w:val="000000" w:themeColor="text1"/>
          <w:lang w:val="en-GB"/>
        </w:rPr>
        <w:t xml:space="preserve">generally </w:t>
      </w:r>
      <w:r w:rsidR="007D3E70" w:rsidRPr="00AA2D9A">
        <w:rPr>
          <w:color w:val="000000" w:themeColor="text1"/>
          <w:lang w:val="en-GB"/>
        </w:rPr>
        <w:t xml:space="preserve">seen in </w:t>
      </w:r>
      <w:r w:rsidR="00C61E0E" w:rsidRPr="00AA2D9A">
        <w:rPr>
          <w:color w:val="000000" w:themeColor="text1"/>
          <w:lang w:val="en-GB"/>
        </w:rPr>
        <w:t xml:space="preserve">natural </w:t>
      </w:r>
      <w:r w:rsidR="007D3E70" w:rsidRPr="00AA2D9A">
        <w:rPr>
          <w:color w:val="000000" w:themeColor="text1"/>
          <w:lang w:val="en-GB"/>
        </w:rPr>
        <w:t>planktonic communities</w:t>
      </w:r>
      <w:r w:rsidR="005B602F" w:rsidRPr="00AA2D9A">
        <w:rPr>
          <w:color w:val="000000" w:themeColor="text1"/>
          <w:lang w:val="en-GB"/>
        </w:rPr>
        <w:t xml:space="preserve"> </w:t>
      </w:r>
      <w:r w:rsidRPr="00AA2D9A">
        <w:rPr>
          <w:color w:val="000000" w:themeColor="text1"/>
          <w:lang w:val="en-GB"/>
        </w:rPr>
        <w:t>(</w:t>
      </w:r>
      <w:bookmarkStart w:id="5" w:name="_Hlk117509936"/>
      <w:r w:rsidRPr="00AA2D9A">
        <w:rPr>
          <w:color w:val="000000" w:themeColor="text1"/>
          <w:lang w:val="en-GB"/>
        </w:rPr>
        <w:t>Mor</w:t>
      </w:r>
      <w:r w:rsidR="00C657B2">
        <w:rPr>
          <w:color w:val="000000" w:themeColor="text1"/>
          <w:lang w:val="en-GB"/>
        </w:rPr>
        <w:t>an</w:t>
      </w:r>
      <w:r w:rsidRPr="00AA2D9A">
        <w:rPr>
          <w:color w:val="000000" w:themeColor="text1"/>
          <w:lang w:val="en-GB"/>
        </w:rPr>
        <w:t xml:space="preserve"> et al.</w:t>
      </w:r>
      <w:r w:rsidR="00C657B2">
        <w:rPr>
          <w:color w:val="000000" w:themeColor="text1"/>
          <w:lang w:val="en-GB"/>
        </w:rPr>
        <w:t>,</w:t>
      </w:r>
      <w:r w:rsidRPr="00AA2D9A">
        <w:rPr>
          <w:color w:val="000000" w:themeColor="text1"/>
          <w:lang w:val="en-GB"/>
        </w:rPr>
        <w:t xml:space="preserve"> 2010</w:t>
      </w:r>
      <w:bookmarkEnd w:id="5"/>
      <w:r w:rsidR="00840029">
        <w:rPr>
          <w:color w:val="000000" w:themeColor="text1"/>
          <w:lang w:val="en-GB"/>
        </w:rPr>
        <w:t>;</w:t>
      </w:r>
      <w:r w:rsidRPr="00AA2D9A">
        <w:rPr>
          <w:color w:val="000000" w:themeColor="text1"/>
          <w:lang w:val="en-GB"/>
        </w:rPr>
        <w:t xml:space="preserve"> Gjoni </w:t>
      </w:r>
      <w:r w:rsidR="00C657B2">
        <w:rPr>
          <w:color w:val="000000" w:themeColor="text1"/>
          <w:lang w:val="en-GB"/>
        </w:rPr>
        <w:t>&amp;</w:t>
      </w:r>
      <w:r w:rsidRPr="00AA2D9A">
        <w:rPr>
          <w:color w:val="000000" w:themeColor="text1"/>
          <w:lang w:val="en-GB"/>
        </w:rPr>
        <w:t xml:space="preserve"> Glaz</w:t>
      </w:r>
      <w:r w:rsidR="00D23215" w:rsidRPr="00AA2D9A">
        <w:rPr>
          <w:color w:val="000000" w:themeColor="text1"/>
          <w:lang w:val="en-GB"/>
        </w:rPr>
        <w:t>i</w:t>
      </w:r>
      <w:r w:rsidRPr="00AA2D9A">
        <w:rPr>
          <w:color w:val="000000" w:themeColor="text1"/>
          <w:lang w:val="en-GB"/>
        </w:rPr>
        <w:t>er</w:t>
      </w:r>
      <w:r w:rsidR="00C657B2">
        <w:rPr>
          <w:color w:val="000000" w:themeColor="text1"/>
          <w:lang w:val="en-GB"/>
        </w:rPr>
        <w:t>,</w:t>
      </w:r>
      <w:r w:rsidRPr="00AA2D9A">
        <w:rPr>
          <w:color w:val="000000" w:themeColor="text1"/>
          <w:lang w:val="en-GB"/>
        </w:rPr>
        <w:t xml:space="preserve"> 2020).</w:t>
      </w:r>
      <w:r w:rsidR="007B7A4E" w:rsidRPr="00AA2D9A">
        <w:rPr>
          <w:color w:val="000000" w:themeColor="text1"/>
          <w:lang w:val="en-GB"/>
        </w:rPr>
        <w:t xml:space="preserve"> </w:t>
      </w:r>
      <w:r w:rsidR="00AB4A04" w:rsidRPr="00AA2D9A">
        <w:rPr>
          <w:color w:val="000000" w:themeColor="text1"/>
          <w:lang w:val="en-GB"/>
        </w:rPr>
        <w:t>I</w:t>
      </w:r>
      <w:r w:rsidR="005E3595" w:rsidRPr="00AA2D9A">
        <w:rPr>
          <w:color w:val="000000" w:themeColor="text1"/>
          <w:lang w:val="en-GB"/>
        </w:rPr>
        <w:t xml:space="preserve">ncreasing temperature </w:t>
      </w:r>
      <w:r w:rsidR="00583D37" w:rsidRPr="00AA2D9A">
        <w:rPr>
          <w:color w:val="000000" w:themeColor="text1"/>
          <w:lang w:val="en-GB"/>
        </w:rPr>
        <w:t xml:space="preserve">appears to </w:t>
      </w:r>
      <w:r w:rsidR="005E3595" w:rsidRPr="00AA2D9A">
        <w:rPr>
          <w:color w:val="000000" w:themeColor="text1"/>
          <w:lang w:val="en-GB"/>
        </w:rPr>
        <w:t xml:space="preserve">increase the </w:t>
      </w:r>
      <w:r w:rsidR="00241919" w:rsidRPr="00AA2D9A">
        <w:rPr>
          <w:color w:val="000000" w:themeColor="text1"/>
          <w:lang w:val="en-GB"/>
        </w:rPr>
        <w:t>proportion of</w:t>
      </w:r>
      <w:r w:rsidR="005E3595" w:rsidRPr="00AA2D9A">
        <w:rPr>
          <w:color w:val="000000" w:themeColor="text1"/>
          <w:lang w:val="en-GB"/>
        </w:rPr>
        <w:t xml:space="preserve"> small</w:t>
      </w:r>
      <w:r w:rsidR="00241919" w:rsidRPr="00AA2D9A">
        <w:rPr>
          <w:color w:val="000000" w:themeColor="text1"/>
          <w:lang w:val="en-GB"/>
        </w:rPr>
        <w:t xml:space="preserve"> </w:t>
      </w:r>
      <w:r w:rsidR="00241919" w:rsidRPr="00AA2D9A">
        <w:rPr>
          <w:color w:val="000000" w:themeColor="text1"/>
          <w:lang w:val="en-GB"/>
        </w:rPr>
        <w:lastRenderedPageBreak/>
        <w:t>organism</w:t>
      </w:r>
      <w:r w:rsidR="003F2D2F" w:rsidRPr="00AA2D9A">
        <w:rPr>
          <w:color w:val="000000" w:themeColor="text1"/>
          <w:lang w:val="en-GB"/>
        </w:rPr>
        <w:t>s</w:t>
      </w:r>
      <w:r w:rsidR="00AB4A04" w:rsidRPr="00AA2D9A">
        <w:rPr>
          <w:color w:val="000000" w:themeColor="text1"/>
          <w:lang w:val="en-GB"/>
        </w:rPr>
        <w:t>,</w:t>
      </w:r>
      <w:r w:rsidR="00241919" w:rsidRPr="00AA2D9A">
        <w:rPr>
          <w:color w:val="000000" w:themeColor="text1"/>
          <w:lang w:val="en-GB"/>
        </w:rPr>
        <w:t xml:space="preserve"> </w:t>
      </w:r>
      <w:r w:rsidR="003F2D2F" w:rsidRPr="00AA2D9A">
        <w:rPr>
          <w:color w:val="000000" w:themeColor="text1"/>
          <w:lang w:val="en-GB"/>
        </w:rPr>
        <w:t>thereby decreasing</w:t>
      </w:r>
      <w:r w:rsidR="00241919" w:rsidRPr="00AA2D9A">
        <w:rPr>
          <w:color w:val="000000" w:themeColor="text1"/>
          <w:lang w:val="en-GB"/>
        </w:rPr>
        <w:t xml:space="preserve"> the slope of the size-abundance relationship (Li</w:t>
      </w:r>
      <w:r w:rsidR="00967ED4">
        <w:rPr>
          <w:color w:val="000000" w:themeColor="text1"/>
          <w:lang w:val="en-GB"/>
        </w:rPr>
        <w:t>, Harrison</w:t>
      </w:r>
      <w:r w:rsidR="00840029">
        <w:rPr>
          <w:color w:val="000000" w:themeColor="text1"/>
          <w:lang w:val="en-GB"/>
        </w:rPr>
        <w:t>,</w:t>
      </w:r>
      <w:r w:rsidR="00967ED4">
        <w:rPr>
          <w:color w:val="000000" w:themeColor="text1"/>
          <w:lang w:val="en-GB"/>
        </w:rPr>
        <w:t xml:space="preserve"> &amp; Head,</w:t>
      </w:r>
      <w:r w:rsidR="00241919" w:rsidRPr="00AA2D9A">
        <w:rPr>
          <w:color w:val="000000" w:themeColor="text1"/>
          <w:lang w:val="en-GB"/>
        </w:rPr>
        <w:t xml:space="preserve"> 2006</w:t>
      </w:r>
      <w:r w:rsidR="00840029">
        <w:rPr>
          <w:color w:val="000000" w:themeColor="text1"/>
          <w:lang w:val="en-GB"/>
        </w:rPr>
        <w:t>;</w:t>
      </w:r>
      <w:r w:rsidR="00241919" w:rsidRPr="00AA2D9A">
        <w:rPr>
          <w:color w:val="000000" w:themeColor="text1"/>
          <w:lang w:val="en-GB"/>
        </w:rPr>
        <w:t xml:space="preserve"> Mor</w:t>
      </w:r>
      <w:r w:rsidR="001026E6" w:rsidRPr="00AA2D9A">
        <w:rPr>
          <w:color w:val="000000" w:themeColor="text1"/>
          <w:lang w:val="en-GB"/>
        </w:rPr>
        <w:t>a</w:t>
      </w:r>
      <w:r w:rsidR="00241919" w:rsidRPr="00AA2D9A">
        <w:rPr>
          <w:color w:val="000000" w:themeColor="text1"/>
          <w:lang w:val="en-GB"/>
        </w:rPr>
        <w:t>n et al.</w:t>
      </w:r>
      <w:r w:rsidR="00967ED4">
        <w:rPr>
          <w:color w:val="000000" w:themeColor="text1"/>
          <w:lang w:val="en-GB"/>
        </w:rPr>
        <w:t>,</w:t>
      </w:r>
      <w:r w:rsidR="00241919" w:rsidRPr="00AA2D9A">
        <w:rPr>
          <w:color w:val="000000" w:themeColor="text1"/>
          <w:lang w:val="en-GB"/>
        </w:rPr>
        <w:t xml:space="preserve"> </w:t>
      </w:r>
      <w:r w:rsidR="00EA4329" w:rsidRPr="00AA2D9A">
        <w:rPr>
          <w:color w:val="000000" w:themeColor="text1"/>
          <w:lang w:val="en-GB"/>
        </w:rPr>
        <w:t>2010</w:t>
      </w:r>
      <w:r w:rsidR="00840029">
        <w:rPr>
          <w:color w:val="000000" w:themeColor="text1"/>
          <w:lang w:val="en-GB"/>
        </w:rPr>
        <w:t>;</w:t>
      </w:r>
      <w:r w:rsidR="00EA4329" w:rsidRPr="00AA2D9A">
        <w:rPr>
          <w:color w:val="000000" w:themeColor="text1"/>
          <w:lang w:val="en-GB"/>
        </w:rPr>
        <w:t xml:space="preserve"> </w:t>
      </w:r>
      <w:r w:rsidR="00241919" w:rsidRPr="00AA2D9A">
        <w:rPr>
          <w:color w:val="000000" w:themeColor="text1"/>
          <w:lang w:val="en-GB"/>
        </w:rPr>
        <w:t xml:space="preserve">Gjoni </w:t>
      </w:r>
      <w:r w:rsidR="00C657B2">
        <w:rPr>
          <w:color w:val="000000" w:themeColor="text1"/>
          <w:lang w:val="en-GB"/>
        </w:rPr>
        <w:t xml:space="preserve">&amp; </w:t>
      </w:r>
      <w:r w:rsidR="00241919" w:rsidRPr="00AA2D9A">
        <w:rPr>
          <w:color w:val="000000" w:themeColor="text1"/>
          <w:lang w:val="en-GB"/>
        </w:rPr>
        <w:t>Glazer</w:t>
      </w:r>
      <w:r>
        <w:rPr>
          <w:color w:val="000000" w:themeColor="text1"/>
          <w:lang w:val="en-GB"/>
        </w:rPr>
        <w:t>,</w:t>
      </w:r>
      <w:r w:rsidR="00241919" w:rsidRPr="00AA2D9A">
        <w:rPr>
          <w:color w:val="000000" w:themeColor="text1"/>
          <w:lang w:val="en-GB"/>
        </w:rPr>
        <w:t xml:space="preserve"> 2020</w:t>
      </w:r>
      <w:r w:rsidR="00840029">
        <w:rPr>
          <w:color w:val="000000" w:themeColor="text1"/>
          <w:lang w:val="en-GB"/>
        </w:rPr>
        <w:t>;</w:t>
      </w:r>
      <w:r w:rsidR="00F37F18" w:rsidRPr="00AA2D9A">
        <w:rPr>
          <w:color w:val="000000" w:themeColor="text1"/>
          <w:lang w:val="en-GB"/>
        </w:rPr>
        <w:t xml:space="preserve"> </w:t>
      </w:r>
      <w:r w:rsidR="00241919" w:rsidRPr="00AA2D9A">
        <w:rPr>
          <w:color w:val="000000" w:themeColor="text1"/>
          <w:lang w:val="en-GB"/>
        </w:rPr>
        <w:t>Pomera</w:t>
      </w:r>
      <w:r w:rsidR="00DC0B7D" w:rsidRPr="00AA2D9A">
        <w:rPr>
          <w:color w:val="000000" w:themeColor="text1"/>
          <w:lang w:val="en-GB"/>
        </w:rPr>
        <w:t>n</w:t>
      </w:r>
      <w:r w:rsidR="00241919" w:rsidRPr="00AA2D9A">
        <w:rPr>
          <w:color w:val="000000" w:themeColor="text1"/>
          <w:lang w:val="en-GB"/>
        </w:rPr>
        <w:t>z</w:t>
      </w:r>
      <w:r w:rsidR="00967ED4">
        <w:rPr>
          <w:color w:val="000000" w:themeColor="text1"/>
          <w:lang w:val="en-GB"/>
        </w:rPr>
        <w:t>, Junker</w:t>
      </w:r>
      <w:r w:rsidR="00840029">
        <w:rPr>
          <w:color w:val="000000" w:themeColor="text1"/>
          <w:lang w:val="en-GB"/>
        </w:rPr>
        <w:t>,</w:t>
      </w:r>
      <w:r w:rsidR="00967ED4">
        <w:rPr>
          <w:color w:val="000000" w:themeColor="text1"/>
          <w:lang w:val="en-GB"/>
        </w:rPr>
        <w:t xml:space="preserve"> &amp; Wesner,</w:t>
      </w:r>
      <w:r w:rsidR="00241919" w:rsidRPr="00AA2D9A">
        <w:rPr>
          <w:color w:val="000000" w:themeColor="text1"/>
          <w:lang w:val="en-GB"/>
        </w:rPr>
        <w:t xml:space="preserve"> 2022).</w:t>
      </w:r>
      <w:r w:rsidR="005E3369" w:rsidRPr="00AA2D9A">
        <w:rPr>
          <w:color w:val="000000" w:themeColor="text1"/>
          <w:lang w:val="en-GB"/>
        </w:rPr>
        <w:t xml:space="preserve"> </w:t>
      </w:r>
      <w:r w:rsidR="008B7243" w:rsidRPr="00AA2D9A">
        <w:rPr>
          <w:color w:val="000000" w:themeColor="text1"/>
          <w:lang w:val="en-GB"/>
        </w:rPr>
        <w:t xml:space="preserve">At least two </w:t>
      </w:r>
      <w:r w:rsidR="002568A4" w:rsidRPr="00AA2D9A">
        <w:rPr>
          <w:color w:val="000000" w:themeColor="text1"/>
          <w:lang w:val="en-GB"/>
        </w:rPr>
        <w:t>hypothes</w:t>
      </w:r>
      <w:r w:rsidR="005E3369" w:rsidRPr="00AA2D9A">
        <w:rPr>
          <w:color w:val="000000" w:themeColor="text1"/>
          <w:lang w:val="en-GB"/>
        </w:rPr>
        <w:t>e</w:t>
      </w:r>
      <w:r w:rsidR="002568A4" w:rsidRPr="00AA2D9A">
        <w:rPr>
          <w:color w:val="000000" w:themeColor="text1"/>
          <w:lang w:val="en-GB"/>
        </w:rPr>
        <w:t xml:space="preserve">s </w:t>
      </w:r>
      <w:r w:rsidR="00AB4A04" w:rsidRPr="00AA2D9A">
        <w:rPr>
          <w:color w:val="000000" w:themeColor="text1"/>
          <w:lang w:val="en-GB"/>
        </w:rPr>
        <w:t xml:space="preserve">can explain </w:t>
      </w:r>
      <w:r w:rsidR="002568A4" w:rsidRPr="00AA2D9A">
        <w:rPr>
          <w:color w:val="000000" w:themeColor="text1"/>
          <w:lang w:val="en-GB"/>
        </w:rPr>
        <w:t>how temperature affect</w:t>
      </w:r>
      <w:r w:rsidR="00C46C26" w:rsidRPr="00AA2D9A">
        <w:rPr>
          <w:color w:val="000000" w:themeColor="text1"/>
          <w:lang w:val="en-GB"/>
        </w:rPr>
        <w:t>s</w:t>
      </w:r>
      <w:r w:rsidR="002568A4" w:rsidRPr="00AA2D9A">
        <w:rPr>
          <w:color w:val="000000" w:themeColor="text1"/>
          <w:lang w:val="en-GB"/>
        </w:rPr>
        <w:t xml:space="preserve"> size-abundance relationship</w:t>
      </w:r>
      <w:r w:rsidR="00AB4A04" w:rsidRPr="00AA2D9A">
        <w:rPr>
          <w:color w:val="000000" w:themeColor="text1"/>
          <w:lang w:val="en-GB"/>
        </w:rPr>
        <w:t xml:space="preserve">s. First, </w:t>
      </w:r>
      <w:r w:rsidRPr="00AA2D9A">
        <w:rPr>
          <w:color w:val="000000" w:themeColor="text1"/>
          <w:lang w:val="en-GB"/>
        </w:rPr>
        <w:t xml:space="preserve">temperature may affect the body-mass scaling of metabolic rate at the individual </w:t>
      </w:r>
      <w:r w:rsidRPr="00AA2D9A">
        <w:rPr>
          <w:color w:val="000000" w:themeColor="text1"/>
          <w:lang w:val="en-GB"/>
        </w:rPr>
        <w:t>level (Glazier 2005, 2014b, 2020</w:t>
      </w:r>
      <w:r w:rsidR="00840029">
        <w:rPr>
          <w:color w:val="000000" w:themeColor="text1"/>
          <w:lang w:val="en-GB"/>
        </w:rPr>
        <w:t>;</w:t>
      </w:r>
      <w:r w:rsidRPr="00AA2D9A">
        <w:rPr>
          <w:color w:val="000000" w:themeColor="text1"/>
          <w:lang w:val="en-GB"/>
        </w:rPr>
        <w:t xml:space="preserve"> Killen</w:t>
      </w:r>
      <w:r w:rsidR="005F11AF">
        <w:rPr>
          <w:color w:val="000000" w:themeColor="text1"/>
          <w:lang w:val="en-GB"/>
        </w:rPr>
        <w:t>, Atkinson</w:t>
      </w:r>
      <w:r w:rsidR="00840029">
        <w:rPr>
          <w:color w:val="000000" w:themeColor="text1"/>
          <w:lang w:val="en-GB"/>
        </w:rPr>
        <w:t>,</w:t>
      </w:r>
      <w:r w:rsidR="005F11AF">
        <w:rPr>
          <w:color w:val="000000" w:themeColor="text1"/>
          <w:lang w:val="en-GB"/>
        </w:rPr>
        <w:t xml:space="preserve"> &amp; Glazier,</w:t>
      </w:r>
      <w:r w:rsidRPr="00AA2D9A">
        <w:rPr>
          <w:color w:val="000000" w:themeColor="text1"/>
          <w:lang w:val="en-GB"/>
        </w:rPr>
        <w:t xml:space="preserve"> 2010</w:t>
      </w:r>
      <w:r w:rsidR="00840029">
        <w:rPr>
          <w:color w:val="000000" w:themeColor="text1"/>
          <w:lang w:val="en-GB"/>
        </w:rPr>
        <w:t>;</w:t>
      </w:r>
      <w:r w:rsidRPr="00AA2D9A">
        <w:rPr>
          <w:color w:val="000000" w:themeColor="text1"/>
          <w:lang w:val="en-GB"/>
        </w:rPr>
        <w:t xml:space="preserve"> </w:t>
      </w:r>
      <w:r w:rsidR="003B0625" w:rsidRPr="00AA2D9A">
        <w:rPr>
          <w:color w:val="000000" w:themeColor="text1"/>
          <w:lang w:val="en-GB"/>
        </w:rPr>
        <w:t>Rubalcaba</w:t>
      </w:r>
      <w:r w:rsidR="002E4EA8">
        <w:rPr>
          <w:color w:val="000000" w:themeColor="text1"/>
          <w:lang w:val="en-GB"/>
        </w:rPr>
        <w:t xml:space="preserve">, </w:t>
      </w:r>
      <w:proofErr w:type="spellStart"/>
      <w:r w:rsidR="002E4EA8">
        <w:rPr>
          <w:color w:val="000000" w:themeColor="text1"/>
          <w:lang w:val="en-GB"/>
        </w:rPr>
        <w:t>Verberk</w:t>
      </w:r>
      <w:proofErr w:type="spellEnd"/>
      <w:r w:rsidR="002E4EA8">
        <w:rPr>
          <w:color w:val="000000" w:themeColor="text1"/>
          <w:lang w:val="en-GB"/>
        </w:rPr>
        <w:t>, Hendriks, Saris</w:t>
      </w:r>
      <w:r w:rsidR="00840029">
        <w:rPr>
          <w:color w:val="000000" w:themeColor="text1"/>
          <w:lang w:val="en-GB"/>
        </w:rPr>
        <w:t>,</w:t>
      </w:r>
      <w:r w:rsidR="002E4EA8">
        <w:rPr>
          <w:color w:val="000000" w:themeColor="text1"/>
          <w:lang w:val="en-GB"/>
        </w:rPr>
        <w:t xml:space="preserve"> &amp; Woods,</w:t>
      </w:r>
      <w:r w:rsidR="005046C0" w:rsidRPr="00AA2D9A">
        <w:rPr>
          <w:color w:val="000000" w:themeColor="text1"/>
          <w:lang w:val="en-GB"/>
        </w:rPr>
        <w:t xml:space="preserve"> </w:t>
      </w:r>
      <w:r w:rsidRPr="00AA2D9A">
        <w:rPr>
          <w:color w:val="000000" w:themeColor="text1"/>
          <w:lang w:val="en-GB"/>
        </w:rPr>
        <w:t>2020)</w:t>
      </w:r>
      <w:r w:rsidR="00AB4A04" w:rsidRPr="00AA2D9A">
        <w:rPr>
          <w:color w:val="000000" w:themeColor="text1"/>
          <w:lang w:val="en-GB"/>
        </w:rPr>
        <w:t xml:space="preserve">. Second, </w:t>
      </w:r>
      <w:r w:rsidRPr="00AA2D9A">
        <w:rPr>
          <w:color w:val="000000" w:themeColor="text1"/>
          <w:lang w:val="en-GB"/>
        </w:rPr>
        <w:t xml:space="preserve">temperature may </w:t>
      </w:r>
      <w:r w:rsidR="00E7444B" w:rsidRPr="00AA2D9A">
        <w:rPr>
          <w:color w:val="000000" w:themeColor="text1"/>
          <w:lang w:val="en-GB"/>
        </w:rPr>
        <w:t xml:space="preserve">directly </w:t>
      </w:r>
      <w:r w:rsidRPr="00AA2D9A">
        <w:rPr>
          <w:color w:val="000000" w:themeColor="text1"/>
          <w:lang w:val="en-GB"/>
        </w:rPr>
        <w:t xml:space="preserve">affect body size at </w:t>
      </w:r>
      <w:r w:rsidR="00BC753F" w:rsidRPr="00AA2D9A">
        <w:rPr>
          <w:color w:val="000000" w:themeColor="text1"/>
          <w:lang w:val="en-GB"/>
        </w:rPr>
        <w:t xml:space="preserve">the </w:t>
      </w:r>
      <w:r w:rsidRPr="00AA2D9A">
        <w:rPr>
          <w:color w:val="000000" w:themeColor="text1"/>
          <w:lang w:val="en-GB"/>
        </w:rPr>
        <w:t>individual and community level</w:t>
      </w:r>
      <w:r w:rsidR="00E7444B" w:rsidRPr="00AA2D9A">
        <w:rPr>
          <w:color w:val="000000" w:themeColor="text1"/>
          <w:lang w:val="en-GB"/>
        </w:rPr>
        <w:t>s</w:t>
      </w:r>
      <w:r w:rsidRPr="00AA2D9A">
        <w:rPr>
          <w:color w:val="000000" w:themeColor="text1"/>
          <w:lang w:val="en-GB"/>
        </w:rPr>
        <w:t xml:space="preserve"> (</w:t>
      </w:r>
      <w:r w:rsidR="0094676B" w:rsidRPr="00AA2D9A">
        <w:rPr>
          <w:color w:val="000000" w:themeColor="text1"/>
          <w:lang w:val="en-GB"/>
        </w:rPr>
        <w:t xml:space="preserve">as </w:t>
      </w:r>
      <w:r w:rsidR="00716816" w:rsidRPr="00AA2D9A">
        <w:rPr>
          <w:color w:val="000000" w:themeColor="text1"/>
          <w:lang w:val="en-GB"/>
        </w:rPr>
        <w:t xml:space="preserve">described by </w:t>
      </w:r>
      <w:r w:rsidRPr="00AA2D9A">
        <w:rPr>
          <w:color w:val="000000" w:themeColor="text1"/>
          <w:lang w:val="en-GB"/>
        </w:rPr>
        <w:t>‘temperature-size rules’ – T</w:t>
      </w:r>
      <w:r w:rsidRPr="00AA2D9A">
        <w:rPr>
          <w:color w:val="000000" w:themeColor="text1"/>
          <w:lang w:val="en-GB"/>
        </w:rPr>
        <w:t>SRs</w:t>
      </w:r>
      <w:r w:rsidR="005F11AF">
        <w:rPr>
          <w:color w:val="000000" w:themeColor="text1"/>
          <w:lang w:val="en-GB"/>
        </w:rPr>
        <w:t>)</w:t>
      </w:r>
      <w:r w:rsidRPr="00AA2D9A">
        <w:rPr>
          <w:color w:val="000000" w:themeColor="text1"/>
          <w:lang w:val="en-GB"/>
        </w:rPr>
        <w:t xml:space="preserve"> </w:t>
      </w:r>
      <w:r w:rsidR="005F11AF">
        <w:rPr>
          <w:color w:val="000000" w:themeColor="text1"/>
          <w:lang w:val="en-GB"/>
        </w:rPr>
        <w:t>(</w:t>
      </w:r>
      <w:proofErr w:type="spellStart"/>
      <w:r w:rsidRPr="00AA2D9A">
        <w:rPr>
          <w:color w:val="000000" w:themeColor="text1"/>
          <w:lang w:val="en-GB"/>
        </w:rPr>
        <w:t>Daufresne</w:t>
      </w:r>
      <w:proofErr w:type="spellEnd"/>
      <w:r w:rsidR="005F11AF">
        <w:rPr>
          <w:color w:val="000000" w:themeColor="text1"/>
          <w:lang w:val="en-GB"/>
        </w:rPr>
        <w:t xml:space="preserve">, </w:t>
      </w:r>
      <w:proofErr w:type="spellStart"/>
      <w:r w:rsidR="005F11AF">
        <w:rPr>
          <w:color w:val="000000" w:themeColor="text1"/>
          <w:lang w:val="en-GB"/>
        </w:rPr>
        <w:t>Lengfellner</w:t>
      </w:r>
      <w:proofErr w:type="spellEnd"/>
      <w:r w:rsidR="00D87B6B">
        <w:rPr>
          <w:color w:val="000000" w:themeColor="text1"/>
          <w:lang w:val="en-GB"/>
        </w:rPr>
        <w:t>,</w:t>
      </w:r>
      <w:r w:rsidR="005F11AF">
        <w:rPr>
          <w:color w:val="000000" w:themeColor="text1"/>
          <w:lang w:val="en-GB"/>
        </w:rPr>
        <w:t xml:space="preserve"> &amp; Sommer, </w:t>
      </w:r>
      <w:r w:rsidRPr="00AA2D9A">
        <w:rPr>
          <w:color w:val="000000" w:themeColor="text1"/>
          <w:lang w:val="en-GB"/>
        </w:rPr>
        <w:t>2009</w:t>
      </w:r>
      <w:r w:rsidR="00D87B6B">
        <w:rPr>
          <w:color w:val="000000" w:themeColor="text1"/>
          <w:lang w:val="en-GB"/>
        </w:rPr>
        <w:t>;</w:t>
      </w:r>
      <w:r w:rsidRPr="00AA2D9A">
        <w:rPr>
          <w:color w:val="000000" w:themeColor="text1"/>
          <w:lang w:val="en-GB"/>
        </w:rPr>
        <w:t xml:space="preserve"> Atkinson</w:t>
      </w:r>
      <w:r w:rsidR="005F11AF">
        <w:rPr>
          <w:color w:val="000000" w:themeColor="text1"/>
          <w:lang w:val="en-GB"/>
        </w:rPr>
        <w:t>,</w:t>
      </w:r>
      <w:r w:rsidRPr="00AA2D9A">
        <w:rPr>
          <w:color w:val="000000" w:themeColor="text1"/>
          <w:lang w:val="en-GB"/>
        </w:rPr>
        <w:t xml:space="preserve"> 199</w:t>
      </w:r>
      <w:r w:rsidR="005F11AF">
        <w:rPr>
          <w:color w:val="000000" w:themeColor="text1"/>
          <w:lang w:val="en-GB"/>
        </w:rPr>
        <w:t>5</w:t>
      </w:r>
      <w:r w:rsidR="00352114">
        <w:rPr>
          <w:color w:val="000000" w:themeColor="text1"/>
          <w:lang w:val="en-GB"/>
        </w:rPr>
        <w:t xml:space="preserve">; </w:t>
      </w:r>
      <w:proofErr w:type="spellStart"/>
      <w:r w:rsidR="00352114" w:rsidRPr="00DD6FDD">
        <w:rPr>
          <w:color w:val="000000" w:themeColor="text1"/>
          <w:lang w:val="en-GB"/>
        </w:rPr>
        <w:t>Verberk</w:t>
      </w:r>
      <w:proofErr w:type="spellEnd"/>
      <w:r w:rsidR="00352114" w:rsidRPr="00DD6FDD">
        <w:rPr>
          <w:color w:val="000000" w:themeColor="text1"/>
          <w:lang w:val="en-GB"/>
        </w:rPr>
        <w:t>, Atkinson</w:t>
      </w:r>
      <w:r w:rsidR="00352114" w:rsidRPr="00745164">
        <w:rPr>
          <w:color w:val="000000" w:themeColor="text1"/>
          <w:lang w:val="en-GB"/>
        </w:rPr>
        <w:t xml:space="preserve">, </w:t>
      </w:r>
      <w:proofErr w:type="spellStart"/>
      <w:r w:rsidR="00352114" w:rsidRPr="00DD6FDD">
        <w:rPr>
          <w:color w:val="000000" w:themeColor="text1"/>
          <w:lang w:val="en-GB"/>
        </w:rPr>
        <w:t>Hoefnagel</w:t>
      </w:r>
      <w:proofErr w:type="spellEnd"/>
      <w:r w:rsidR="00352114" w:rsidRPr="00745164">
        <w:rPr>
          <w:color w:val="000000" w:themeColor="text1"/>
          <w:lang w:val="en-GB"/>
        </w:rPr>
        <w:t xml:space="preserve">, </w:t>
      </w:r>
      <w:r w:rsidR="00352114" w:rsidRPr="00DD6FDD">
        <w:rPr>
          <w:color w:val="000000" w:themeColor="text1"/>
          <w:lang w:val="en-GB"/>
        </w:rPr>
        <w:t>Hirst</w:t>
      </w:r>
      <w:r w:rsidR="00352114" w:rsidRPr="00745164">
        <w:rPr>
          <w:color w:val="000000" w:themeColor="text1"/>
          <w:lang w:val="en-GB"/>
        </w:rPr>
        <w:t xml:space="preserve">, </w:t>
      </w:r>
      <w:r w:rsidR="00352114" w:rsidRPr="00DD6FDD">
        <w:rPr>
          <w:color w:val="000000" w:themeColor="text1"/>
          <w:lang w:val="en-GB"/>
        </w:rPr>
        <w:t>Horne</w:t>
      </w:r>
      <w:r w:rsidR="00352114" w:rsidRPr="00745164">
        <w:rPr>
          <w:color w:val="000000" w:themeColor="text1"/>
          <w:lang w:val="en-GB"/>
        </w:rPr>
        <w:t>, &amp;</w:t>
      </w:r>
      <w:r w:rsidR="00352114" w:rsidRPr="00DD6FDD">
        <w:rPr>
          <w:color w:val="000000" w:themeColor="text1"/>
          <w:lang w:val="en-GB"/>
        </w:rPr>
        <w:t xml:space="preserve"> </w:t>
      </w:r>
      <w:proofErr w:type="spellStart"/>
      <w:r w:rsidR="00352114" w:rsidRPr="00DD6FDD">
        <w:rPr>
          <w:color w:val="000000" w:themeColor="text1"/>
          <w:lang w:val="en-GB"/>
        </w:rPr>
        <w:t>Siepel</w:t>
      </w:r>
      <w:proofErr w:type="spellEnd"/>
      <w:r w:rsidR="00352114" w:rsidRPr="00745164">
        <w:rPr>
          <w:color w:val="000000" w:themeColor="text1"/>
          <w:lang w:val="en-GB"/>
        </w:rPr>
        <w:t>,</w:t>
      </w:r>
      <w:r w:rsidR="00352114">
        <w:rPr>
          <w:color w:val="000000" w:themeColor="text1"/>
          <w:lang w:val="en-GB"/>
        </w:rPr>
        <w:t xml:space="preserve"> </w:t>
      </w:r>
      <w:r w:rsidR="00352114" w:rsidRPr="00DD6FDD">
        <w:rPr>
          <w:color w:val="000000" w:themeColor="text1"/>
          <w:lang w:val="en-GB"/>
        </w:rPr>
        <w:t>2021</w:t>
      </w:r>
      <w:r w:rsidR="00E6249C">
        <w:rPr>
          <w:color w:val="000000" w:themeColor="text1"/>
          <w:lang w:val="en-GB"/>
        </w:rPr>
        <w:t>)</w:t>
      </w:r>
      <w:r w:rsidRPr="00AA2D9A">
        <w:rPr>
          <w:color w:val="000000" w:themeColor="text1"/>
          <w:lang w:val="en-GB"/>
        </w:rPr>
        <w:t xml:space="preserve">, </w:t>
      </w:r>
      <w:r w:rsidR="006F0987" w:rsidRPr="00AA2D9A">
        <w:rPr>
          <w:color w:val="000000" w:themeColor="text1"/>
          <w:lang w:val="en-GB"/>
        </w:rPr>
        <w:t>scaling up to affect</w:t>
      </w:r>
      <w:r w:rsidRPr="00AA2D9A">
        <w:rPr>
          <w:color w:val="000000" w:themeColor="text1"/>
          <w:lang w:val="en-GB"/>
        </w:rPr>
        <w:t xml:space="preserve"> the size-abundance relationship (Fig. 1B). In short, the mechanistic connections between temperature, metabolism and body size at </w:t>
      </w:r>
      <w:r w:rsidR="00E7444B" w:rsidRPr="00AA2D9A">
        <w:rPr>
          <w:color w:val="000000" w:themeColor="text1"/>
          <w:lang w:val="en-GB"/>
        </w:rPr>
        <w:t xml:space="preserve">the </w:t>
      </w:r>
      <w:r w:rsidRPr="00AA2D9A">
        <w:rPr>
          <w:color w:val="000000" w:themeColor="text1"/>
          <w:lang w:val="en-GB"/>
        </w:rPr>
        <w:t xml:space="preserve">individual </w:t>
      </w:r>
      <w:r w:rsidR="00E7444B" w:rsidRPr="00AA2D9A">
        <w:rPr>
          <w:color w:val="000000" w:themeColor="text1"/>
          <w:lang w:val="en-GB"/>
        </w:rPr>
        <w:t xml:space="preserve">and community </w:t>
      </w:r>
      <w:r w:rsidRPr="00AA2D9A">
        <w:rPr>
          <w:color w:val="000000" w:themeColor="text1"/>
          <w:lang w:val="en-GB"/>
        </w:rPr>
        <w:t>level</w:t>
      </w:r>
      <w:r w:rsidR="00E7444B" w:rsidRPr="00AA2D9A">
        <w:rPr>
          <w:color w:val="000000" w:themeColor="text1"/>
          <w:lang w:val="en-GB"/>
        </w:rPr>
        <w:t>s</w:t>
      </w:r>
      <w:r w:rsidRPr="00AA2D9A">
        <w:rPr>
          <w:color w:val="000000" w:themeColor="text1"/>
          <w:lang w:val="en-GB"/>
        </w:rPr>
        <w:t xml:space="preserve"> may be more complex than assumed by </w:t>
      </w:r>
      <w:r w:rsidR="00120AAC" w:rsidRPr="00AA2D9A">
        <w:rPr>
          <w:color w:val="000000" w:themeColor="text1"/>
          <w:lang w:val="en-GB"/>
        </w:rPr>
        <w:t xml:space="preserve">the </w:t>
      </w:r>
      <w:r w:rsidRPr="00AA2D9A">
        <w:rPr>
          <w:color w:val="000000" w:themeColor="text1"/>
          <w:lang w:val="en-GB"/>
        </w:rPr>
        <w:t>MTE</w:t>
      </w:r>
      <w:r w:rsidR="00120AAC" w:rsidRPr="00AA2D9A">
        <w:rPr>
          <w:color w:val="000000" w:themeColor="text1"/>
          <w:lang w:val="en-GB"/>
        </w:rPr>
        <w:t xml:space="preserve">, causing </w:t>
      </w:r>
      <w:r w:rsidRPr="00AA2D9A">
        <w:rPr>
          <w:color w:val="000000" w:themeColor="text1"/>
          <w:lang w:val="en-GB"/>
        </w:rPr>
        <w:t>size-abundance relationships to vary</w:t>
      </w:r>
      <w:r w:rsidRPr="00AA2D9A">
        <w:rPr>
          <w:color w:val="000000" w:themeColor="text1"/>
          <w:lang w:val="en-GB"/>
        </w:rPr>
        <w:t xml:space="preserve">, rather than conform to a single </w:t>
      </w:r>
      <w:r w:rsidR="00451D01" w:rsidRPr="00AA2D9A">
        <w:rPr>
          <w:color w:val="000000" w:themeColor="text1"/>
          <w:lang w:val="en-GB"/>
        </w:rPr>
        <w:t xml:space="preserve">universal </w:t>
      </w:r>
      <w:r w:rsidRPr="00AA2D9A">
        <w:rPr>
          <w:color w:val="000000" w:themeColor="text1"/>
          <w:lang w:val="en-GB"/>
        </w:rPr>
        <w:t>slope.</w:t>
      </w:r>
    </w:p>
    <w:p w14:paraId="5AE2875C" w14:textId="5C34F906" w:rsidR="00F551FB" w:rsidRPr="00AA2D9A" w:rsidRDefault="004B4378" w:rsidP="004C1FE2">
      <w:pPr>
        <w:spacing w:line="480" w:lineRule="auto"/>
        <w:ind w:firstLine="708"/>
        <w:jc w:val="both"/>
        <w:rPr>
          <w:color w:val="000000" w:themeColor="text1"/>
          <w:lang w:val="en-GB"/>
        </w:rPr>
      </w:pPr>
      <w:r w:rsidRPr="00AA2D9A">
        <w:rPr>
          <w:color w:val="000000" w:themeColor="text1"/>
          <w:lang w:val="en-GB"/>
        </w:rPr>
        <w:t xml:space="preserve">Resource supply may also have a key role in determining the slope of size-abundance relationships. </w:t>
      </w:r>
      <w:r w:rsidR="00145BDB" w:rsidRPr="00AA2D9A">
        <w:rPr>
          <w:color w:val="000000" w:themeColor="text1"/>
          <w:lang w:val="en-GB"/>
        </w:rPr>
        <w:t xml:space="preserve">The </w:t>
      </w:r>
      <w:r w:rsidRPr="00AA2D9A">
        <w:rPr>
          <w:color w:val="000000" w:themeColor="text1"/>
          <w:lang w:val="en-GB"/>
        </w:rPr>
        <w:t>EER predicts that resources are equally partitioned between species in a community regardless of their</w:t>
      </w:r>
      <w:r w:rsidRPr="00AA2D9A">
        <w:rPr>
          <w:color w:val="000000" w:themeColor="text1"/>
          <w:lang w:val="en-GB"/>
        </w:rPr>
        <w:t xml:space="preserve"> body size</w:t>
      </w:r>
      <w:r w:rsidR="00145BDB" w:rsidRPr="00AA2D9A">
        <w:rPr>
          <w:color w:val="000000" w:themeColor="text1"/>
          <w:lang w:val="en-GB"/>
        </w:rPr>
        <w:t>, thus causing no change in the scaling</w:t>
      </w:r>
      <w:r w:rsidRPr="00AA2D9A">
        <w:rPr>
          <w:color w:val="000000" w:themeColor="text1"/>
          <w:lang w:val="en-GB"/>
        </w:rPr>
        <w:t xml:space="preserve"> slope. Furthermore, increased resource availability increases the energy available for, not only maintenance metabolism, but also growth and reproduction, thereby increasing population abundance (Abrams</w:t>
      </w:r>
      <w:r w:rsidR="00093C9A">
        <w:rPr>
          <w:color w:val="000000" w:themeColor="text1"/>
          <w:lang w:val="en-GB"/>
        </w:rPr>
        <w:t>,</w:t>
      </w:r>
      <w:r w:rsidRPr="00AA2D9A">
        <w:rPr>
          <w:color w:val="000000" w:themeColor="text1"/>
          <w:lang w:val="en-GB"/>
        </w:rPr>
        <w:t xml:space="preserve"> 19</w:t>
      </w:r>
      <w:r w:rsidRPr="00AA2D9A">
        <w:rPr>
          <w:color w:val="000000" w:themeColor="text1"/>
          <w:lang w:val="en-GB"/>
        </w:rPr>
        <w:t>93</w:t>
      </w:r>
      <w:r w:rsidR="00D87B6B">
        <w:rPr>
          <w:color w:val="000000" w:themeColor="text1"/>
          <w:lang w:val="en-GB"/>
        </w:rPr>
        <w:t>;</w:t>
      </w:r>
      <w:r w:rsidR="00352114">
        <w:rPr>
          <w:color w:val="000000" w:themeColor="text1"/>
          <w:lang w:val="en-GB"/>
        </w:rPr>
        <w:t xml:space="preserve"> </w:t>
      </w:r>
      <w:r w:rsidR="00352114" w:rsidRPr="00AA2D9A">
        <w:rPr>
          <w:color w:val="000000" w:themeColor="text1"/>
          <w:lang w:val="en-GB"/>
        </w:rPr>
        <w:t>Meehan</w:t>
      </w:r>
      <w:r w:rsidR="00352114">
        <w:rPr>
          <w:color w:val="000000" w:themeColor="text1"/>
          <w:lang w:val="en-GB"/>
        </w:rPr>
        <w:t>,</w:t>
      </w:r>
      <w:r w:rsidR="00352114" w:rsidRPr="00AA2D9A">
        <w:rPr>
          <w:color w:val="000000" w:themeColor="text1"/>
          <w:lang w:val="en-GB"/>
        </w:rPr>
        <w:t xml:space="preserve"> </w:t>
      </w:r>
      <w:r w:rsidR="00352114">
        <w:rPr>
          <w:color w:val="000000" w:themeColor="text1"/>
          <w:lang w:val="en-GB"/>
        </w:rPr>
        <w:t>200).</w:t>
      </w:r>
      <w:r w:rsidRPr="00AA2D9A">
        <w:rPr>
          <w:color w:val="000000" w:themeColor="text1"/>
          <w:lang w:val="en-GB"/>
        </w:rPr>
        <w:t xml:space="preserve"> </w:t>
      </w:r>
      <w:r w:rsidR="00935A28" w:rsidRPr="00AA2D9A">
        <w:rPr>
          <w:color w:val="000000" w:themeColor="text1"/>
          <w:lang w:val="en-GB"/>
        </w:rPr>
        <w:t>This is because</w:t>
      </w:r>
      <w:r w:rsidRPr="00AA2D9A">
        <w:rPr>
          <w:color w:val="000000" w:themeColor="text1"/>
          <w:lang w:val="en-GB"/>
        </w:rPr>
        <w:t xml:space="preserve"> if </w:t>
      </w:r>
      <w:r w:rsidR="00935A28" w:rsidRPr="00AA2D9A">
        <w:rPr>
          <w:color w:val="000000" w:themeColor="text1"/>
          <w:lang w:val="en-GB"/>
        </w:rPr>
        <w:t>an</w:t>
      </w:r>
      <w:r w:rsidRPr="00AA2D9A">
        <w:rPr>
          <w:color w:val="000000" w:themeColor="text1"/>
          <w:lang w:val="en-GB"/>
        </w:rPr>
        <w:t xml:space="preserve"> increase in growth and reproduction </w:t>
      </w:r>
      <w:r w:rsidR="002A1034" w:rsidRPr="00AA2D9A">
        <w:rPr>
          <w:color w:val="000000" w:themeColor="text1"/>
          <w:lang w:val="en-GB"/>
        </w:rPr>
        <w:t>occurs</w:t>
      </w:r>
      <w:r w:rsidRPr="00AA2D9A">
        <w:rPr>
          <w:color w:val="000000" w:themeColor="text1"/>
          <w:lang w:val="en-GB"/>
        </w:rPr>
        <w:t xml:space="preserve"> independently of body size, then greater resource availability may increase the intercept of size-metabolism and size-abundance relationships without changing their slopes (</w:t>
      </w:r>
      <w:r w:rsidRPr="00AA2D9A">
        <w:rPr>
          <w:color w:val="000000" w:themeColor="text1"/>
          <w:lang w:val="en-GB"/>
        </w:rPr>
        <w:t>~3/4, Fig. 1C). However, according to the ‘resource rule’ (RR), changes in resource availability cause changes in body maintenance, growth and reproduction that modify the body size of species (McNab</w:t>
      </w:r>
      <w:r w:rsidR="00093C9A">
        <w:rPr>
          <w:color w:val="000000" w:themeColor="text1"/>
          <w:lang w:val="en-GB"/>
        </w:rPr>
        <w:t>,</w:t>
      </w:r>
      <w:r w:rsidRPr="00AA2D9A">
        <w:rPr>
          <w:color w:val="000000" w:themeColor="text1"/>
          <w:lang w:val="en-GB"/>
        </w:rPr>
        <w:t xml:space="preserve"> 2010</w:t>
      </w:r>
      <w:r w:rsidR="00D87B6B">
        <w:rPr>
          <w:color w:val="000000" w:themeColor="text1"/>
          <w:lang w:val="en-GB"/>
        </w:rPr>
        <w:t>;</w:t>
      </w:r>
      <w:r w:rsidRPr="00AA2D9A">
        <w:rPr>
          <w:color w:val="000000" w:themeColor="text1"/>
          <w:lang w:val="en-GB"/>
        </w:rPr>
        <w:t xml:space="preserve"> Huston </w:t>
      </w:r>
      <w:r w:rsidR="00093C9A">
        <w:rPr>
          <w:color w:val="000000" w:themeColor="text1"/>
          <w:lang w:val="en-GB"/>
        </w:rPr>
        <w:t>&amp;</w:t>
      </w:r>
      <w:r w:rsidRPr="00AA2D9A">
        <w:rPr>
          <w:color w:val="000000" w:themeColor="text1"/>
          <w:lang w:val="en-GB"/>
        </w:rPr>
        <w:t xml:space="preserve"> Wolverton</w:t>
      </w:r>
      <w:r w:rsidR="00093C9A">
        <w:rPr>
          <w:color w:val="000000" w:themeColor="text1"/>
          <w:lang w:val="en-GB"/>
        </w:rPr>
        <w:t>,</w:t>
      </w:r>
      <w:r w:rsidRPr="00AA2D9A">
        <w:rPr>
          <w:color w:val="000000" w:themeColor="text1"/>
          <w:lang w:val="en-GB"/>
        </w:rPr>
        <w:t xml:space="preserve"> 2011), thus possibly changing</w:t>
      </w:r>
      <w:r w:rsidRPr="00AA2D9A">
        <w:rPr>
          <w:color w:val="000000" w:themeColor="text1"/>
          <w:lang w:val="en-GB"/>
        </w:rPr>
        <w:t xml:space="preserve"> </w:t>
      </w:r>
      <w:r w:rsidR="00145BDB" w:rsidRPr="00AA2D9A">
        <w:rPr>
          <w:color w:val="000000" w:themeColor="text1"/>
          <w:lang w:val="en-GB"/>
        </w:rPr>
        <w:t xml:space="preserve">the </w:t>
      </w:r>
      <w:r w:rsidRPr="00AA2D9A">
        <w:rPr>
          <w:color w:val="000000" w:themeColor="text1"/>
          <w:lang w:val="en-GB"/>
        </w:rPr>
        <w:t xml:space="preserve">size-abundance relationship. </w:t>
      </w:r>
      <w:r w:rsidR="00935A28" w:rsidRPr="00AA2D9A">
        <w:rPr>
          <w:color w:val="000000" w:themeColor="text1"/>
          <w:lang w:val="en-GB"/>
        </w:rPr>
        <w:t xml:space="preserve">This is consistent </w:t>
      </w:r>
      <w:r w:rsidR="008C2D75" w:rsidRPr="00AA2D9A">
        <w:rPr>
          <w:color w:val="000000" w:themeColor="text1"/>
          <w:lang w:val="en-GB"/>
        </w:rPr>
        <w:t xml:space="preserve">with </w:t>
      </w:r>
      <w:r w:rsidR="00145BDB" w:rsidRPr="00AA2D9A">
        <w:rPr>
          <w:color w:val="000000" w:themeColor="text1"/>
          <w:lang w:val="en-GB"/>
        </w:rPr>
        <w:t xml:space="preserve">observations of </w:t>
      </w:r>
      <w:r w:rsidR="008C2D75" w:rsidRPr="00AA2D9A">
        <w:rPr>
          <w:color w:val="000000" w:themeColor="text1"/>
          <w:lang w:val="en-GB"/>
        </w:rPr>
        <w:t>planktonic communities</w:t>
      </w:r>
      <w:r w:rsidR="00145BDB" w:rsidRPr="00AA2D9A">
        <w:rPr>
          <w:color w:val="000000" w:themeColor="text1"/>
          <w:lang w:val="en-GB"/>
        </w:rPr>
        <w:t>,</w:t>
      </w:r>
      <w:r w:rsidR="008C2D75" w:rsidRPr="00AA2D9A">
        <w:rPr>
          <w:color w:val="000000" w:themeColor="text1"/>
          <w:lang w:val="en-GB"/>
        </w:rPr>
        <w:t xml:space="preserve"> </w:t>
      </w:r>
      <w:r w:rsidR="00935A28" w:rsidRPr="00AA2D9A">
        <w:rPr>
          <w:color w:val="000000" w:themeColor="text1"/>
          <w:lang w:val="en-GB"/>
        </w:rPr>
        <w:t>where increasing nutrient</w:t>
      </w:r>
      <w:r w:rsidR="00CC3C50" w:rsidRPr="00AA2D9A">
        <w:rPr>
          <w:color w:val="000000" w:themeColor="text1"/>
          <w:lang w:val="en-GB"/>
        </w:rPr>
        <w:t>s</w:t>
      </w:r>
      <w:r w:rsidR="00935A28" w:rsidRPr="00AA2D9A">
        <w:rPr>
          <w:color w:val="000000" w:themeColor="text1"/>
          <w:lang w:val="en-GB"/>
        </w:rPr>
        <w:t xml:space="preserve"> increase the abundance of larger organisms</w:t>
      </w:r>
      <w:r w:rsidR="00434327" w:rsidRPr="00AA2D9A">
        <w:rPr>
          <w:color w:val="000000" w:themeColor="text1"/>
          <w:lang w:val="en-GB"/>
        </w:rPr>
        <w:t xml:space="preserve"> relative to expectations based on -¾ or -1 scaling</w:t>
      </w:r>
      <w:r w:rsidR="00935A28" w:rsidRPr="00AA2D9A">
        <w:rPr>
          <w:color w:val="000000" w:themeColor="text1"/>
          <w:lang w:val="en-GB"/>
        </w:rPr>
        <w:t xml:space="preserve">, whereas decreasing nutrients increase the </w:t>
      </w:r>
      <w:r w:rsidR="00434327" w:rsidRPr="00AA2D9A">
        <w:rPr>
          <w:color w:val="000000" w:themeColor="text1"/>
          <w:lang w:val="en-GB"/>
        </w:rPr>
        <w:t xml:space="preserve">relative </w:t>
      </w:r>
      <w:r w:rsidR="00935A28" w:rsidRPr="00AA2D9A">
        <w:rPr>
          <w:color w:val="000000" w:themeColor="text1"/>
          <w:lang w:val="en-GB"/>
        </w:rPr>
        <w:t>abundance of small organisms (Irwin</w:t>
      </w:r>
      <w:r w:rsidR="00093C9A">
        <w:rPr>
          <w:color w:val="000000" w:themeColor="text1"/>
          <w:lang w:val="en-GB"/>
        </w:rPr>
        <w:t xml:space="preserve">, Finkel, Schofield, &amp; </w:t>
      </w:r>
      <w:proofErr w:type="spellStart"/>
      <w:r w:rsidR="00093C9A">
        <w:rPr>
          <w:color w:val="000000" w:themeColor="text1"/>
          <w:lang w:val="en-GB"/>
        </w:rPr>
        <w:t>Falkowski</w:t>
      </w:r>
      <w:proofErr w:type="spellEnd"/>
      <w:r w:rsidR="00935A28" w:rsidRPr="00AA2D9A">
        <w:rPr>
          <w:color w:val="000000" w:themeColor="text1"/>
          <w:lang w:val="en-GB"/>
        </w:rPr>
        <w:t>, 200</w:t>
      </w:r>
      <w:r w:rsidR="00093C9A">
        <w:rPr>
          <w:color w:val="000000" w:themeColor="text1"/>
          <w:lang w:val="en-GB"/>
        </w:rPr>
        <w:t>6</w:t>
      </w:r>
      <w:r w:rsidR="00935A28" w:rsidRPr="00AA2D9A">
        <w:rPr>
          <w:color w:val="000000" w:themeColor="text1"/>
          <w:lang w:val="en-GB"/>
        </w:rPr>
        <w:t>). This may be because</w:t>
      </w:r>
      <w:r w:rsidRPr="00AA2D9A">
        <w:rPr>
          <w:color w:val="000000" w:themeColor="text1"/>
          <w:lang w:val="en-GB"/>
        </w:rPr>
        <w:t xml:space="preserve"> </w:t>
      </w:r>
      <w:r w:rsidR="00935A28" w:rsidRPr="00AA2D9A">
        <w:rPr>
          <w:color w:val="000000" w:themeColor="text1"/>
          <w:lang w:val="en-GB"/>
        </w:rPr>
        <w:t>l</w:t>
      </w:r>
      <w:r w:rsidRPr="00AA2D9A">
        <w:rPr>
          <w:color w:val="000000" w:themeColor="text1"/>
          <w:lang w:val="en-GB"/>
        </w:rPr>
        <w:t xml:space="preserve">arge species are able to allocate more energy to growth under high-resource supply conditions because of their </w:t>
      </w:r>
      <w:r w:rsidRPr="00AA2D9A">
        <w:rPr>
          <w:color w:val="000000" w:themeColor="text1"/>
          <w:lang w:val="en-GB"/>
        </w:rPr>
        <w:lastRenderedPageBreak/>
        <w:t>higher resource uptake rates</w:t>
      </w:r>
      <w:r w:rsidR="00145BDB" w:rsidRPr="00AA2D9A">
        <w:rPr>
          <w:color w:val="000000" w:themeColor="text1"/>
          <w:lang w:val="en-GB"/>
        </w:rPr>
        <w:t>,</w:t>
      </w:r>
      <w:r w:rsidRPr="00AA2D9A">
        <w:rPr>
          <w:color w:val="000000" w:themeColor="text1"/>
          <w:lang w:val="en-GB"/>
        </w:rPr>
        <w:t xml:space="preserve"> but are extirpated under resource-limited conditions. Small species require fewer resources</w:t>
      </w:r>
      <w:r w:rsidR="00145BDB" w:rsidRPr="00AA2D9A">
        <w:rPr>
          <w:color w:val="000000" w:themeColor="text1"/>
          <w:lang w:val="en-GB"/>
        </w:rPr>
        <w:t>,</w:t>
      </w:r>
      <w:r w:rsidRPr="00AA2D9A">
        <w:rPr>
          <w:color w:val="000000" w:themeColor="text1"/>
          <w:lang w:val="en-GB"/>
        </w:rPr>
        <w:t xml:space="preserve"> and therefore do relatively better when resources are limited (</w:t>
      </w:r>
      <w:proofErr w:type="spellStart"/>
      <w:r w:rsidRPr="00AA2D9A">
        <w:rPr>
          <w:color w:val="000000" w:themeColor="text1"/>
          <w:lang w:val="en-GB"/>
        </w:rPr>
        <w:t>Litchman</w:t>
      </w:r>
      <w:proofErr w:type="spellEnd"/>
      <w:r w:rsidRPr="00AA2D9A">
        <w:rPr>
          <w:color w:val="000000" w:themeColor="text1"/>
          <w:lang w:val="en-GB"/>
        </w:rPr>
        <w:t xml:space="preserve"> </w:t>
      </w:r>
      <w:r w:rsidR="007C1CB3">
        <w:rPr>
          <w:color w:val="000000" w:themeColor="text1"/>
          <w:lang w:val="en-GB"/>
        </w:rPr>
        <w:t>&amp;</w:t>
      </w:r>
      <w:r w:rsidRPr="00AA2D9A">
        <w:rPr>
          <w:color w:val="000000" w:themeColor="text1"/>
          <w:lang w:val="en-GB"/>
        </w:rPr>
        <w:t xml:space="preserve"> </w:t>
      </w:r>
      <w:proofErr w:type="spellStart"/>
      <w:r w:rsidRPr="00AA2D9A">
        <w:rPr>
          <w:color w:val="000000" w:themeColor="text1"/>
          <w:lang w:val="en-GB"/>
        </w:rPr>
        <w:t>Klausmeier</w:t>
      </w:r>
      <w:proofErr w:type="spellEnd"/>
      <w:r w:rsidR="007C1CB3">
        <w:rPr>
          <w:color w:val="000000" w:themeColor="text1"/>
          <w:lang w:val="en-GB"/>
        </w:rPr>
        <w:t>,</w:t>
      </w:r>
      <w:r w:rsidRPr="00AA2D9A">
        <w:rPr>
          <w:color w:val="000000" w:themeColor="text1"/>
          <w:lang w:val="en-GB"/>
        </w:rPr>
        <w:t xml:space="preserve"> 2008</w:t>
      </w:r>
      <w:r w:rsidR="00D87B6B">
        <w:rPr>
          <w:color w:val="000000" w:themeColor="text1"/>
          <w:lang w:val="en-GB"/>
        </w:rPr>
        <w:t>;</w:t>
      </w:r>
      <w:r w:rsidRPr="00AA2D9A">
        <w:rPr>
          <w:color w:val="000000" w:themeColor="text1"/>
          <w:lang w:val="en-GB"/>
        </w:rPr>
        <w:t xml:space="preserve"> Qu et al. 2019</w:t>
      </w:r>
      <w:r w:rsidR="00D87B6B">
        <w:rPr>
          <w:color w:val="000000" w:themeColor="text1"/>
          <w:lang w:val="en-GB"/>
        </w:rPr>
        <w:t>;</w:t>
      </w:r>
      <w:r w:rsidRPr="00AA2D9A">
        <w:rPr>
          <w:color w:val="000000" w:themeColor="text1"/>
          <w:lang w:val="en-GB"/>
        </w:rPr>
        <w:t xml:space="preserve"> Yang et al.</w:t>
      </w:r>
      <w:r w:rsidR="00145BDE">
        <w:rPr>
          <w:color w:val="000000" w:themeColor="text1"/>
          <w:lang w:val="en-GB"/>
        </w:rPr>
        <w:t>,</w:t>
      </w:r>
      <w:r w:rsidRPr="00AA2D9A">
        <w:rPr>
          <w:color w:val="000000" w:themeColor="text1"/>
          <w:lang w:val="en-GB"/>
        </w:rPr>
        <w:t xml:space="preserve"> 2021). Low resource</w:t>
      </w:r>
      <w:r w:rsidR="00145BDB" w:rsidRPr="00AA2D9A">
        <w:rPr>
          <w:color w:val="000000" w:themeColor="text1"/>
          <w:lang w:val="en-GB"/>
        </w:rPr>
        <w:t>-</w:t>
      </w:r>
      <w:r w:rsidRPr="00AA2D9A">
        <w:rPr>
          <w:color w:val="000000" w:themeColor="text1"/>
          <w:lang w:val="en-GB"/>
        </w:rPr>
        <w:t xml:space="preserve">supply levels should </w:t>
      </w:r>
      <w:r w:rsidRPr="00AA2D9A">
        <w:rPr>
          <w:color w:val="000000" w:themeColor="text1"/>
          <w:lang w:val="en-GB"/>
        </w:rPr>
        <w:t>therefore decrease the size-abundance relationship slope, whereas high levels of resource supply should increase the slope (Fig. 1D).</w:t>
      </w:r>
    </w:p>
    <w:p w14:paraId="3F6FC244" w14:textId="757A7A23" w:rsidR="00E22BAB" w:rsidRPr="00AA2D9A" w:rsidRDefault="004B4378" w:rsidP="00412243">
      <w:pPr>
        <w:spacing w:line="480" w:lineRule="auto"/>
        <w:ind w:firstLine="708"/>
        <w:jc w:val="both"/>
        <w:rPr>
          <w:color w:val="000000" w:themeColor="text1"/>
          <w:lang w:val="en-GB"/>
        </w:rPr>
      </w:pPr>
      <w:r w:rsidRPr="00AA2D9A">
        <w:rPr>
          <w:color w:val="000000" w:themeColor="text1"/>
          <w:lang w:val="en-GB"/>
        </w:rPr>
        <w:t xml:space="preserve">Predation may also cause changes </w:t>
      </w:r>
      <w:r w:rsidR="00FF6D97" w:rsidRPr="00AA2D9A">
        <w:rPr>
          <w:color w:val="000000" w:themeColor="text1"/>
          <w:lang w:val="en-GB"/>
        </w:rPr>
        <w:t xml:space="preserve">in the relationship between </w:t>
      </w:r>
      <w:r w:rsidR="00AD32C3" w:rsidRPr="00AA2D9A">
        <w:rPr>
          <w:color w:val="000000" w:themeColor="text1"/>
          <w:lang w:val="en-GB"/>
        </w:rPr>
        <w:t xml:space="preserve">the abundance and </w:t>
      </w:r>
      <w:r w:rsidR="00FF6D97" w:rsidRPr="00AA2D9A">
        <w:rPr>
          <w:color w:val="000000" w:themeColor="text1"/>
          <w:lang w:val="en-GB"/>
        </w:rPr>
        <w:t xml:space="preserve">body size </w:t>
      </w:r>
      <w:r w:rsidRPr="00AA2D9A">
        <w:rPr>
          <w:color w:val="000000" w:themeColor="text1"/>
          <w:lang w:val="en-GB"/>
        </w:rPr>
        <w:t xml:space="preserve">of prey organisms. </w:t>
      </w:r>
      <w:r w:rsidR="00AD32C3" w:rsidRPr="00AA2D9A">
        <w:rPr>
          <w:color w:val="000000" w:themeColor="text1"/>
          <w:lang w:val="en-GB"/>
        </w:rPr>
        <w:t xml:space="preserve">The </w:t>
      </w:r>
      <w:r w:rsidR="003D0D0F" w:rsidRPr="00AA2D9A">
        <w:rPr>
          <w:color w:val="000000" w:themeColor="text1"/>
          <w:lang w:val="en-GB"/>
        </w:rPr>
        <w:t xml:space="preserve">MTE predicts that </w:t>
      </w:r>
      <w:r w:rsidR="00412243" w:rsidRPr="00AA2D9A">
        <w:rPr>
          <w:color w:val="000000" w:themeColor="text1"/>
          <w:lang w:val="en-GB"/>
        </w:rPr>
        <w:t xml:space="preserve">the slopes of </w:t>
      </w:r>
      <w:r w:rsidR="007C750D" w:rsidRPr="00AA2D9A">
        <w:rPr>
          <w:color w:val="000000" w:themeColor="text1"/>
          <w:lang w:val="en-GB"/>
        </w:rPr>
        <w:t>size-abundance relationship</w:t>
      </w:r>
      <w:r w:rsidR="00DA002D" w:rsidRPr="00AA2D9A">
        <w:rPr>
          <w:color w:val="000000" w:themeColor="text1"/>
          <w:lang w:val="en-GB"/>
        </w:rPr>
        <w:t>s</w:t>
      </w:r>
      <w:r w:rsidR="003D0D0F" w:rsidRPr="00AA2D9A">
        <w:rPr>
          <w:color w:val="000000" w:themeColor="text1"/>
          <w:lang w:val="en-GB"/>
        </w:rPr>
        <w:t xml:space="preserve"> </w:t>
      </w:r>
      <w:r w:rsidR="00AD32C3" w:rsidRPr="00AA2D9A">
        <w:rPr>
          <w:color w:val="000000" w:themeColor="text1"/>
          <w:lang w:val="en-GB"/>
        </w:rPr>
        <w:t>should</w:t>
      </w:r>
      <w:r w:rsidR="007C750D" w:rsidRPr="00AA2D9A">
        <w:rPr>
          <w:color w:val="000000" w:themeColor="text1"/>
          <w:lang w:val="en-GB"/>
        </w:rPr>
        <w:t xml:space="preserve"> not</w:t>
      </w:r>
      <w:r w:rsidR="00AD32C3" w:rsidRPr="00AA2D9A">
        <w:rPr>
          <w:color w:val="000000" w:themeColor="text1"/>
          <w:lang w:val="en-GB"/>
        </w:rPr>
        <w:t xml:space="preserve"> </w:t>
      </w:r>
      <w:r w:rsidR="003D0D0F" w:rsidRPr="00AA2D9A">
        <w:rPr>
          <w:color w:val="000000" w:themeColor="text1"/>
          <w:lang w:val="en-GB"/>
        </w:rPr>
        <w:t xml:space="preserve">change among </w:t>
      </w:r>
      <w:r w:rsidR="007C750D" w:rsidRPr="00AA2D9A">
        <w:rPr>
          <w:color w:val="000000" w:themeColor="text1"/>
          <w:lang w:val="en-GB"/>
        </w:rPr>
        <w:t>trophic levels (</w:t>
      </w:r>
      <w:r w:rsidR="00F5284C" w:rsidRPr="00AA2D9A">
        <w:rPr>
          <w:color w:val="000000" w:themeColor="text1"/>
          <w:lang w:val="en-GB"/>
        </w:rPr>
        <w:t>e.g.,</w:t>
      </w:r>
      <w:r w:rsidR="007C750D" w:rsidRPr="00AA2D9A">
        <w:rPr>
          <w:color w:val="000000" w:themeColor="text1"/>
          <w:lang w:val="en-GB"/>
        </w:rPr>
        <w:t xml:space="preserve"> phytoplankton to zooplankton to planktivorous fish) where</w:t>
      </w:r>
      <w:r w:rsidR="00412243" w:rsidRPr="00AA2D9A">
        <w:rPr>
          <w:color w:val="000000" w:themeColor="text1"/>
          <w:lang w:val="en-GB"/>
        </w:rPr>
        <w:t>as</w:t>
      </w:r>
      <w:r w:rsidR="007C750D" w:rsidRPr="00AA2D9A">
        <w:rPr>
          <w:color w:val="000000" w:themeColor="text1"/>
          <w:lang w:val="en-GB"/>
        </w:rPr>
        <w:t xml:space="preserve"> </w:t>
      </w:r>
      <w:r w:rsidR="00412243" w:rsidRPr="00AA2D9A">
        <w:rPr>
          <w:color w:val="000000" w:themeColor="text1"/>
          <w:lang w:val="en-GB"/>
        </w:rPr>
        <w:t xml:space="preserve">overall </w:t>
      </w:r>
      <w:r w:rsidR="007C750D" w:rsidRPr="00AA2D9A">
        <w:rPr>
          <w:color w:val="000000" w:themeColor="text1"/>
          <w:lang w:val="en-GB"/>
        </w:rPr>
        <w:t>abundance</w:t>
      </w:r>
      <w:r w:rsidR="00CC3C50" w:rsidRPr="00AA2D9A">
        <w:rPr>
          <w:color w:val="000000" w:themeColor="text1"/>
          <w:lang w:val="en-GB"/>
        </w:rPr>
        <w:t xml:space="preserve"> </w:t>
      </w:r>
      <w:r w:rsidR="00412243" w:rsidRPr="00AA2D9A">
        <w:rPr>
          <w:color w:val="000000" w:themeColor="text1"/>
          <w:lang w:val="en-GB"/>
        </w:rPr>
        <w:t xml:space="preserve">should be </w:t>
      </w:r>
      <w:r w:rsidR="007C750D" w:rsidRPr="00AA2D9A">
        <w:rPr>
          <w:color w:val="000000" w:themeColor="text1"/>
          <w:lang w:val="en-GB"/>
        </w:rPr>
        <w:t xml:space="preserve">higher </w:t>
      </w:r>
      <w:r w:rsidR="00412243" w:rsidRPr="00AA2D9A">
        <w:rPr>
          <w:color w:val="000000" w:themeColor="text1"/>
          <w:lang w:val="en-GB"/>
        </w:rPr>
        <w:t xml:space="preserve">at lower </w:t>
      </w:r>
      <w:r w:rsidR="007C750D" w:rsidRPr="00AA2D9A">
        <w:rPr>
          <w:color w:val="000000" w:themeColor="text1"/>
          <w:lang w:val="en-GB"/>
        </w:rPr>
        <w:t xml:space="preserve">trophic levels. </w:t>
      </w:r>
      <w:r w:rsidR="00F5284C" w:rsidRPr="00AA2D9A">
        <w:rPr>
          <w:color w:val="000000" w:themeColor="text1"/>
          <w:lang w:val="en-GB"/>
        </w:rPr>
        <w:t>However,</w:t>
      </w:r>
      <w:r w:rsidR="003D0D0F" w:rsidRPr="00AA2D9A">
        <w:rPr>
          <w:color w:val="000000" w:themeColor="text1"/>
          <w:lang w:val="en-GB"/>
        </w:rPr>
        <w:t xml:space="preserve"> two hypotheses </w:t>
      </w:r>
      <w:r w:rsidR="00412243" w:rsidRPr="00AA2D9A">
        <w:rPr>
          <w:color w:val="000000" w:themeColor="text1"/>
          <w:lang w:val="en-GB"/>
        </w:rPr>
        <w:t xml:space="preserve">show </w:t>
      </w:r>
      <w:r w:rsidR="003D0D0F" w:rsidRPr="00AA2D9A">
        <w:rPr>
          <w:color w:val="000000" w:themeColor="text1"/>
          <w:lang w:val="en-GB"/>
        </w:rPr>
        <w:t xml:space="preserve">how predation </w:t>
      </w:r>
      <w:r w:rsidR="00412243" w:rsidRPr="00AA2D9A">
        <w:rPr>
          <w:color w:val="000000" w:themeColor="text1"/>
          <w:lang w:val="en-GB"/>
        </w:rPr>
        <w:t xml:space="preserve">may </w:t>
      </w:r>
      <w:r w:rsidR="003D0D0F" w:rsidRPr="00AA2D9A">
        <w:rPr>
          <w:color w:val="000000" w:themeColor="text1"/>
          <w:lang w:val="en-GB"/>
        </w:rPr>
        <w:t>affect the</w:t>
      </w:r>
      <w:r w:rsidR="00412243" w:rsidRPr="00AA2D9A">
        <w:rPr>
          <w:color w:val="000000" w:themeColor="text1"/>
          <w:lang w:val="en-GB"/>
        </w:rPr>
        <w:t xml:space="preserve"> size-abundance relationships of their </w:t>
      </w:r>
      <w:r w:rsidR="003D0D0F" w:rsidRPr="00AA2D9A">
        <w:rPr>
          <w:color w:val="000000" w:themeColor="text1"/>
          <w:lang w:val="en-GB"/>
        </w:rPr>
        <w:t>pre</w:t>
      </w:r>
      <w:r w:rsidR="00412243" w:rsidRPr="00AA2D9A">
        <w:rPr>
          <w:color w:val="000000" w:themeColor="text1"/>
          <w:lang w:val="en-GB"/>
        </w:rPr>
        <w:t>y</w:t>
      </w:r>
      <w:r w:rsidR="003D0D0F" w:rsidRPr="00AA2D9A">
        <w:rPr>
          <w:color w:val="000000" w:themeColor="text1"/>
          <w:lang w:val="en-GB"/>
        </w:rPr>
        <w:t xml:space="preserve">. </w:t>
      </w:r>
      <w:r w:rsidR="000A2FF8" w:rsidRPr="00AA2D9A">
        <w:rPr>
          <w:color w:val="000000" w:themeColor="text1"/>
          <w:lang w:val="en-GB"/>
        </w:rPr>
        <w:t>First,</w:t>
      </w:r>
      <w:r w:rsidR="00F76653" w:rsidRPr="00AA2D9A">
        <w:rPr>
          <w:color w:val="000000" w:themeColor="text1"/>
          <w:lang w:val="en-GB"/>
        </w:rPr>
        <w:t xml:space="preserve"> </w:t>
      </w:r>
      <w:r w:rsidR="000275EC" w:rsidRPr="00AA2D9A">
        <w:rPr>
          <w:color w:val="000000" w:themeColor="text1"/>
          <w:lang w:val="en-GB"/>
        </w:rPr>
        <w:t xml:space="preserve">size-selective </w:t>
      </w:r>
      <w:r w:rsidRPr="00AA2D9A">
        <w:rPr>
          <w:color w:val="000000" w:themeColor="text1"/>
          <w:lang w:val="en-GB"/>
        </w:rPr>
        <w:t xml:space="preserve">predation </w:t>
      </w:r>
      <w:r w:rsidR="00412243" w:rsidRPr="00AA2D9A">
        <w:rPr>
          <w:color w:val="000000" w:themeColor="text1"/>
          <w:lang w:val="en-GB"/>
        </w:rPr>
        <w:t xml:space="preserve">may </w:t>
      </w:r>
      <w:r w:rsidR="000275EC" w:rsidRPr="00AA2D9A">
        <w:rPr>
          <w:color w:val="000000" w:themeColor="text1"/>
          <w:lang w:val="en-GB"/>
        </w:rPr>
        <w:t xml:space="preserve">interact with body size to affect </w:t>
      </w:r>
      <w:r w:rsidRPr="00AA2D9A">
        <w:rPr>
          <w:color w:val="000000" w:themeColor="text1"/>
          <w:lang w:val="en-GB"/>
        </w:rPr>
        <w:t xml:space="preserve">the metabolism of prey </w:t>
      </w:r>
      <w:r w:rsidR="003D0D0F" w:rsidRPr="00AA2D9A">
        <w:rPr>
          <w:color w:val="000000" w:themeColor="text1"/>
          <w:lang w:val="en-GB"/>
        </w:rPr>
        <w:t>(Glazier et al.</w:t>
      </w:r>
      <w:r w:rsidR="00145BDE">
        <w:rPr>
          <w:color w:val="000000" w:themeColor="text1"/>
          <w:lang w:val="en-GB"/>
        </w:rPr>
        <w:t>,</w:t>
      </w:r>
      <w:r w:rsidR="003D0D0F" w:rsidRPr="00AA2D9A">
        <w:rPr>
          <w:color w:val="000000" w:themeColor="text1"/>
          <w:lang w:val="en-GB"/>
        </w:rPr>
        <w:t xml:space="preserve"> 2011), </w:t>
      </w:r>
      <w:r w:rsidR="000275EC" w:rsidRPr="00AA2D9A">
        <w:rPr>
          <w:color w:val="000000" w:themeColor="text1"/>
          <w:lang w:val="en-GB"/>
        </w:rPr>
        <w:t xml:space="preserve">which may, in turn, </w:t>
      </w:r>
      <w:r w:rsidR="003D0D0F" w:rsidRPr="00AA2D9A">
        <w:rPr>
          <w:color w:val="000000" w:themeColor="text1"/>
          <w:lang w:val="en-GB"/>
        </w:rPr>
        <w:t>chang</w:t>
      </w:r>
      <w:r w:rsidR="000275EC" w:rsidRPr="00AA2D9A">
        <w:rPr>
          <w:color w:val="000000" w:themeColor="text1"/>
          <w:lang w:val="en-GB"/>
        </w:rPr>
        <w:t>e</w:t>
      </w:r>
      <w:r w:rsidR="003D0D0F" w:rsidRPr="00AA2D9A">
        <w:rPr>
          <w:color w:val="000000" w:themeColor="text1"/>
          <w:lang w:val="en-GB"/>
        </w:rPr>
        <w:t xml:space="preserve"> the slope of </w:t>
      </w:r>
      <w:r w:rsidR="000275EC" w:rsidRPr="00AA2D9A">
        <w:rPr>
          <w:color w:val="000000" w:themeColor="text1"/>
          <w:lang w:val="en-GB"/>
        </w:rPr>
        <w:t xml:space="preserve">a </w:t>
      </w:r>
      <w:r w:rsidR="003D0D0F" w:rsidRPr="00AA2D9A">
        <w:rPr>
          <w:color w:val="000000" w:themeColor="text1"/>
          <w:lang w:val="en-GB"/>
        </w:rPr>
        <w:t>size</w:t>
      </w:r>
      <w:r w:rsidR="000275EC" w:rsidRPr="00AA2D9A">
        <w:rPr>
          <w:color w:val="000000" w:themeColor="text1"/>
          <w:lang w:val="en-GB"/>
        </w:rPr>
        <w:t>-</w:t>
      </w:r>
      <w:r w:rsidR="003D0D0F" w:rsidRPr="00AA2D9A">
        <w:rPr>
          <w:color w:val="000000" w:themeColor="text1"/>
          <w:lang w:val="en-GB"/>
        </w:rPr>
        <w:t xml:space="preserve">abundance </w:t>
      </w:r>
      <w:r w:rsidR="009E1328" w:rsidRPr="00AA2D9A">
        <w:rPr>
          <w:color w:val="000000" w:themeColor="text1"/>
          <w:lang w:val="en-GB"/>
        </w:rPr>
        <w:t>relationship</w:t>
      </w:r>
      <w:r w:rsidR="008514CB" w:rsidRPr="00AA2D9A">
        <w:rPr>
          <w:color w:val="000000" w:themeColor="text1"/>
          <w:lang w:val="en-GB"/>
        </w:rPr>
        <w:t xml:space="preserve">. </w:t>
      </w:r>
      <w:r w:rsidR="000A2FF8" w:rsidRPr="00AA2D9A">
        <w:rPr>
          <w:color w:val="000000" w:themeColor="text1"/>
          <w:lang w:val="en-GB"/>
        </w:rPr>
        <w:t>Second,</w:t>
      </w:r>
      <w:r w:rsidRPr="00AA2D9A">
        <w:rPr>
          <w:color w:val="000000" w:themeColor="text1"/>
          <w:lang w:val="en-GB"/>
        </w:rPr>
        <w:t xml:space="preserve"> </w:t>
      </w:r>
      <w:r w:rsidR="003705FE" w:rsidRPr="00AA2D9A">
        <w:rPr>
          <w:color w:val="000000" w:themeColor="text1"/>
          <w:lang w:val="en-GB"/>
        </w:rPr>
        <w:t xml:space="preserve">size-selective </w:t>
      </w:r>
      <w:r w:rsidRPr="00AA2D9A">
        <w:rPr>
          <w:color w:val="000000" w:themeColor="text1"/>
          <w:lang w:val="en-GB"/>
        </w:rPr>
        <w:t>predat</w:t>
      </w:r>
      <w:r w:rsidR="003705FE" w:rsidRPr="00AA2D9A">
        <w:rPr>
          <w:color w:val="000000" w:themeColor="text1"/>
          <w:lang w:val="en-GB"/>
        </w:rPr>
        <w:t>ion</w:t>
      </w:r>
      <w:r w:rsidR="00412243" w:rsidRPr="00AA2D9A">
        <w:rPr>
          <w:color w:val="000000" w:themeColor="text1"/>
          <w:lang w:val="en-GB"/>
        </w:rPr>
        <w:t xml:space="preserve"> may directly affect the abundance of prey with different body sizes</w:t>
      </w:r>
      <w:r w:rsidR="003705FE" w:rsidRPr="00AA2D9A">
        <w:rPr>
          <w:color w:val="000000" w:themeColor="text1"/>
          <w:lang w:val="en-GB"/>
        </w:rPr>
        <w:t xml:space="preserve">, </w:t>
      </w:r>
      <w:r w:rsidRPr="00AA2D9A">
        <w:rPr>
          <w:color w:val="000000" w:themeColor="text1"/>
          <w:lang w:val="en-GB"/>
        </w:rPr>
        <w:t>which is true for planktonic organisms, where the zooplankton</w:t>
      </w:r>
      <w:r w:rsidR="00FB19A1" w:rsidRPr="00AA2D9A">
        <w:rPr>
          <w:color w:val="000000" w:themeColor="text1"/>
          <w:lang w:val="en-GB"/>
        </w:rPr>
        <w:t xml:space="preserve"> grazing</w:t>
      </w:r>
      <w:r w:rsidRPr="00AA2D9A">
        <w:rPr>
          <w:color w:val="000000" w:themeColor="text1"/>
          <w:lang w:val="en-GB"/>
        </w:rPr>
        <w:t xml:space="preserve"> (i.e., </w:t>
      </w:r>
      <w:r w:rsidR="00FB19A1" w:rsidRPr="00AA2D9A">
        <w:rPr>
          <w:color w:val="000000" w:themeColor="text1"/>
          <w:lang w:val="en-GB"/>
        </w:rPr>
        <w:t>herbivore zooplankton that feed on phytoplankton</w:t>
      </w:r>
      <w:r w:rsidRPr="00AA2D9A">
        <w:rPr>
          <w:color w:val="000000" w:themeColor="text1"/>
          <w:lang w:val="en-GB"/>
        </w:rPr>
        <w:t>) controls phytoplankton</w:t>
      </w:r>
      <w:r w:rsidRPr="00AA2D9A">
        <w:rPr>
          <w:color w:val="000000" w:themeColor="text1"/>
          <w:lang w:val="en-GB"/>
        </w:rPr>
        <w:t xml:space="preserve"> (i.e., prey) body sizes (Sommer</w:t>
      </w:r>
      <w:r w:rsidR="000E4384">
        <w:rPr>
          <w:color w:val="000000" w:themeColor="text1"/>
          <w:lang w:val="en-GB"/>
        </w:rPr>
        <w:t xml:space="preserve">, Peter, </w:t>
      </w:r>
      <w:proofErr w:type="spellStart"/>
      <w:r w:rsidR="000E4384">
        <w:rPr>
          <w:color w:val="000000" w:themeColor="text1"/>
          <w:lang w:val="en-GB"/>
        </w:rPr>
        <w:t>Genitsaris</w:t>
      </w:r>
      <w:proofErr w:type="spellEnd"/>
      <w:r w:rsidR="001D1537">
        <w:rPr>
          <w:color w:val="000000" w:themeColor="text1"/>
          <w:lang w:val="en-GB"/>
        </w:rPr>
        <w:t>,</w:t>
      </w:r>
      <w:r w:rsidR="000E4384">
        <w:rPr>
          <w:color w:val="000000" w:themeColor="text1"/>
          <w:lang w:val="en-GB"/>
        </w:rPr>
        <w:t xml:space="preserve"> &amp; </w:t>
      </w:r>
      <w:proofErr w:type="spellStart"/>
      <w:r w:rsidR="000E4384">
        <w:rPr>
          <w:color w:val="000000" w:themeColor="text1"/>
          <w:lang w:val="en-GB"/>
        </w:rPr>
        <w:t>Moustaka-Gouni</w:t>
      </w:r>
      <w:proofErr w:type="spellEnd"/>
      <w:r w:rsidR="000E4384">
        <w:rPr>
          <w:color w:val="000000" w:themeColor="text1"/>
          <w:lang w:val="en-GB"/>
        </w:rPr>
        <w:t>,</w:t>
      </w:r>
      <w:r w:rsidRPr="00AA2D9A">
        <w:rPr>
          <w:color w:val="000000" w:themeColor="text1"/>
          <w:lang w:val="en-GB"/>
        </w:rPr>
        <w:t xml:space="preserve"> 201</w:t>
      </w:r>
      <w:r w:rsidR="000E4384">
        <w:rPr>
          <w:color w:val="000000" w:themeColor="text1"/>
          <w:lang w:val="en-GB"/>
        </w:rPr>
        <w:t>7</w:t>
      </w:r>
      <w:r w:rsidRPr="00AA2D9A">
        <w:rPr>
          <w:color w:val="000000" w:themeColor="text1"/>
          <w:lang w:val="en-GB"/>
        </w:rPr>
        <w:t>).</w:t>
      </w:r>
      <w:r w:rsidR="00FB19A1" w:rsidRPr="00AA2D9A">
        <w:rPr>
          <w:color w:val="000000" w:themeColor="text1"/>
          <w:lang w:val="en-GB"/>
        </w:rPr>
        <w:t xml:space="preserve"> </w:t>
      </w:r>
      <w:r w:rsidR="00BA5815" w:rsidRPr="00AA2D9A">
        <w:rPr>
          <w:color w:val="000000" w:themeColor="text1"/>
          <w:lang w:val="en-GB"/>
        </w:rPr>
        <w:t>S</w:t>
      </w:r>
      <w:r w:rsidR="003D0D0F" w:rsidRPr="00AA2D9A">
        <w:rPr>
          <w:color w:val="000000" w:themeColor="text1"/>
          <w:lang w:val="en-GB"/>
        </w:rPr>
        <w:t>ize</w:t>
      </w:r>
      <w:r w:rsidR="00BA5815" w:rsidRPr="00AA2D9A">
        <w:rPr>
          <w:color w:val="000000" w:themeColor="text1"/>
          <w:lang w:val="en-GB"/>
        </w:rPr>
        <w:t>-</w:t>
      </w:r>
      <w:r w:rsidR="003D0D0F" w:rsidRPr="00AA2D9A">
        <w:rPr>
          <w:color w:val="000000" w:themeColor="text1"/>
          <w:lang w:val="en-GB"/>
        </w:rPr>
        <w:t>select</w:t>
      </w:r>
      <w:r w:rsidR="00BA5815" w:rsidRPr="00AA2D9A">
        <w:rPr>
          <w:color w:val="000000" w:themeColor="text1"/>
          <w:lang w:val="en-GB"/>
        </w:rPr>
        <w:t>ive</w:t>
      </w:r>
      <w:r w:rsidR="003D0D0F" w:rsidRPr="00AA2D9A">
        <w:rPr>
          <w:color w:val="000000" w:themeColor="text1"/>
          <w:lang w:val="en-GB"/>
        </w:rPr>
        <w:t xml:space="preserve"> predat</w:t>
      </w:r>
      <w:r w:rsidR="00BA5815" w:rsidRPr="00AA2D9A">
        <w:rPr>
          <w:color w:val="000000" w:themeColor="text1"/>
          <w:lang w:val="en-GB"/>
        </w:rPr>
        <w:t>ion</w:t>
      </w:r>
      <w:r w:rsidR="003D0D0F" w:rsidRPr="00AA2D9A">
        <w:rPr>
          <w:color w:val="000000" w:themeColor="text1"/>
          <w:lang w:val="en-GB"/>
        </w:rPr>
        <w:t xml:space="preserve"> may </w:t>
      </w:r>
      <w:r w:rsidR="00BA5815" w:rsidRPr="00AA2D9A">
        <w:rPr>
          <w:color w:val="000000" w:themeColor="text1"/>
          <w:lang w:val="en-GB"/>
        </w:rPr>
        <w:t xml:space="preserve">cause a </w:t>
      </w:r>
      <w:r w:rsidR="003D0D0F" w:rsidRPr="00AA2D9A">
        <w:rPr>
          <w:color w:val="000000" w:themeColor="text1"/>
          <w:lang w:val="en-GB"/>
        </w:rPr>
        <w:t>higher proportion of large or small organism</w:t>
      </w:r>
      <w:r w:rsidR="00BA5815" w:rsidRPr="00AA2D9A">
        <w:rPr>
          <w:color w:val="000000" w:themeColor="text1"/>
          <w:lang w:val="en-GB"/>
        </w:rPr>
        <w:t>,</w:t>
      </w:r>
      <w:r w:rsidR="003D0D0F" w:rsidRPr="00AA2D9A">
        <w:rPr>
          <w:color w:val="000000" w:themeColor="text1"/>
          <w:lang w:val="en-GB"/>
        </w:rPr>
        <w:t xml:space="preserve"> that </w:t>
      </w:r>
      <w:r w:rsidR="00BA5815" w:rsidRPr="00AA2D9A">
        <w:rPr>
          <w:color w:val="000000" w:themeColor="text1"/>
          <w:lang w:val="en-GB"/>
        </w:rPr>
        <w:t xml:space="preserve">may, </w:t>
      </w:r>
      <w:r w:rsidR="003D0D0F" w:rsidRPr="00AA2D9A">
        <w:rPr>
          <w:color w:val="000000" w:themeColor="text1"/>
          <w:lang w:val="en-GB"/>
        </w:rPr>
        <w:t xml:space="preserve">in turn </w:t>
      </w:r>
      <w:r w:rsidR="00BA5815" w:rsidRPr="00AA2D9A">
        <w:rPr>
          <w:color w:val="000000" w:themeColor="text1"/>
          <w:lang w:val="en-GB"/>
        </w:rPr>
        <w:t xml:space="preserve">cause </w:t>
      </w:r>
      <w:r w:rsidR="009E1328" w:rsidRPr="00AA2D9A">
        <w:rPr>
          <w:color w:val="000000" w:themeColor="text1"/>
          <w:lang w:val="en-GB"/>
        </w:rPr>
        <w:t xml:space="preserve">a shallower or steeper </w:t>
      </w:r>
      <w:r w:rsidR="00BA5815" w:rsidRPr="00AA2D9A">
        <w:rPr>
          <w:color w:val="000000" w:themeColor="text1"/>
          <w:lang w:val="en-GB"/>
        </w:rPr>
        <w:t xml:space="preserve">CCSR </w:t>
      </w:r>
      <w:r w:rsidR="009E1328" w:rsidRPr="00AA2D9A">
        <w:rPr>
          <w:color w:val="000000" w:themeColor="text1"/>
          <w:lang w:val="en-GB"/>
        </w:rPr>
        <w:t>slope with increasing predation pressure (Fig. 1F and G).</w:t>
      </w:r>
    </w:p>
    <w:p w14:paraId="3D7C8F7B" w14:textId="56F6F3E2" w:rsidR="00C85F5F" w:rsidRPr="00AA2D9A" w:rsidRDefault="004B4378" w:rsidP="003705FE">
      <w:pPr>
        <w:spacing w:line="480" w:lineRule="auto"/>
        <w:ind w:firstLine="708"/>
        <w:jc w:val="both"/>
        <w:rPr>
          <w:color w:val="000000" w:themeColor="text1"/>
          <w:lang w:val="en-GB"/>
        </w:rPr>
      </w:pPr>
      <w:r w:rsidRPr="00AA2D9A">
        <w:rPr>
          <w:color w:val="000000" w:themeColor="text1"/>
          <w:lang w:val="en-GB"/>
        </w:rPr>
        <w:t>Furthermore, t</w:t>
      </w:r>
      <w:r w:rsidR="00F551FB" w:rsidRPr="00AA2D9A">
        <w:rPr>
          <w:color w:val="000000" w:themeColor="text1"/>
          <w:lang w:val="en-GB"/>
        </w:rPr>
        <w:t xml:space="preserve">emperature and resources may interact to shape the size-abundance distribution, though presently we do not have clear expectations of how this </w:t>
      </w:r>
      <w:r w:rsidR="00E47F00" w:rsidRPr="00AA2D9A">
        <w:rPr>
          <w:color w:val="000000" w:themeColor="text1"/>
          <w:lang w:val="en-GB"/>
        </w:rPr>
        <w:t>sh</w:t>
      </w:r>
      <w:r w:rsidR="00F551FB" w:rsidRPr="00AA2D9A">
        <w:rPr>
          <w:color w:val="000000" w:themeColor="text1"/>
          <w:lang w:val="en-GB"/>
        </w:rPr>
        <w:t>ould occur (see e.g., Sommer et al.</w:t>
      </w:r>
      <w:r w:rsidR="000E4384">
        <w:rPr>
          <w:color w:val="000000" w:themeColor="text1"/>
          <w:lang w:val="en-GB"/>
        </w:rPr>
        <w:t>,</w:t>
      </w:r>
      <w:r w:rsidR="00F551FB" w:rsidRPr="00AA2D9A">
        <w:rPr>
          <w:color w:val="000000" w:themeColor="text1"/>
          <w:lang w:val="en-GB"/>
        </w:rPr>
        <w:t xml:space="preserve"> 2017</w:t>
      </w:r>
      <w:r w:rsidR="001D1537">
        <w:rPr>
          <w:color w:val="000000" w:themeColor="text1"/>
          <w:lang w:val="en-GB"/>
        </w:rPr>
        <w:t>;</w:t>
      </w:r>
      <w:r w:rsidR="00596555" w:rsidRPr="00AA2D9A">
        <w:rPr>
          <w:color w:val="000000" w:themeColor="text1"/>
          <w:lang w:val="en-GB"/>
        </w:rPr>
        <w:t xml:space="preserve"> O’Gorman et al.</w:t>
      </w:r>
      <w:r w:rsidR="001D1537">
        <w:rPr>
          <w:color w:val="000000" w:themeColor="text1"/>
          <w:lang w:val="en-GB"/>
        </w:rPr>
        <w:t>,</w:t>
      </w:r>
      <w:r w:rsidR="00596555" w:rsidRPr="00AA2D9A">
        <w:rPr>
          <w:color w:val="000000" w:themeColor="text1"/>
          <w:lang w:val="en-GB"/>
        </w:rPr>
        <w:t xml:space="preserve"> 2017</w:t>
      </w:r>
      <w:r w:rsidR="00F551FB" w:rsidRPr="00AA2D9A">
        <w:rPr>
          <w:color w:val="000000" w:themeColor="text1"/>
          <w:lang w:val="en-GB"/>
        </w:rPr>
        <w:t xml:space="preserve">). There is extensive evidence from a wide variety of organisms that temperature and resource availability interact to shape organismal </w:t>
      </w:r>
      <w:r w:rsidR="00DB5F1A" w:rsidRPr="00AA2D9A">
        <w:rPr>
          <w:color w:val="000000" w:themeColor="text1"/>
          <w:lang w:val="en-GB"/>
        </w:rPr>
        <w:t>body size (</w:t>
      </w:r>
      <w:proofErr w:type="spellStart"/>
      <w:r w:rsidR="00DB5F1A" w:rsidRPr="00AA2D9A">
        <w:rPr>
          <w:color w:val="000000" w:themeColor="text1"/>
          <w:lang w:val="en-GB"/>
        </w:rPr>
        <w:t>Agawin</w:t>
      </w:r>
      <w:proofErr w:type="spellEnd"/>
      <w:r w:rsidR="00F7256A">
        <w:rPr>
          <w:color w:val="000000" w:themeColor="text1"/>
          <w:lang w:val="en-GB"/>
        </w:rPr>
        <w:t xml:space="preserve">, Duarte &amp; </w:t>
      </w:r>
      <w:proofErr w:type="spellStart"/>
      <w:r w:rsidR="00F7256A">
        <w:rPr>
          <w:color w:val="000000" w:themeColor="text1"/>
          <w:lang w:val="en-GB"/>
        </w:rPr>
        <w:t>Agusti</w:t>
      </w:r>
      <w:proofErr w:type="spellEnd"/>
      <w:r w:rsidR="001D1537">
        <w:rPr>
          <w:color w:val="000000" w:themeColor="text1"/>
          <w:lang w:val="en-GB"/>
        </w:rPr>
        <w:t>;</w:t>
      </w:r>
      <w:r w:rsidR="00DB5F1A" w:rsidRPr="00AA2D9A">
        <w:rPr>
          <w:color w:val="000000" w:themeColor="text1"/>
          <w:lang w:val="en-GB"/>
        </w:rPr>
        <w:t xml:space="preserve"> 2000)</w:t>
      </w:r>
      <w:r w:rsidR="00A50344" w:rsidRPr="00AA2D9A">
        <w:rPr>
          <w:color w:val="000000" w:themeColor="text1"/>
          <w:lang w:val="en-GB"/>
        </w:rPr>
        <w:t xml:space="preserve">, </w:t>
      </w:r>
      <w:r w:rsidR="00F551FB" w:rsidRPr="00AA2D9A">
        <w:rPr>
          <w:color w:val="000000" w:themeColor="text1"/>
          <w:lang w:val="en-GB"/>
        </w:rPr>
        <w:t>growth rates (Brett</w:t>
      </w:r>
      <w:r w:rsidR="00F7256A">
        <w:rPr>
          <w:color w:val="000000" w:themeColor="text1"/>
          <w:lang w:val="en-GB"/>
        </w:rPr>
        <w:t>,</w:t>
      </w:r>
      <w:r w:rsidR="00F551FB" w:rsidRPr="00AA2D9A">
        <w:rPr>
          <w:color w:val="000000" w:themeColor="text1"/>
          <w:lang w:val="en-GB"/>
        </w:rPr>
        <w:t xml:space="preserve"> 1971</w:t>
      </w:r>
      <w:r w:rsidR="001D1537">
        <w:rPr>
          <w:color w:val="000000" w:themeColor="text1"/>
          <w:lang w:val="en-GB"/>
        </w:rPr>
        <w:t>;</w:t>
      </w:r>
      <w:r w:rsidR="00F551FB" w:rsidRPr="00AA2D9A">
        <w:rPr>
          <w:color w:val="000000" w:themeColor="text1"/>
          <w:lang w:val="en-GB"/>
        </w:rPr>
        <w:t xml:space="preserve"> Thomas et al.</w:t>
      </w:r>
      <w:r w:rsidR="00F7256A">
        <w:rPr>
          <w:color w:val="000000" w:themeColor="text1"/>
          <w:lang w:val="en-GB"/>
        </w:rPr>
        <w:t>,</w:t>
      </w:r>
      <w:r w:rsidR="00F551FB" w:rsidRPr="00AA2D9A">
        <w:rPr>
          <w:color w:val="000000" w:themeColor="text1"/>
          <w:lang w:val="en-GB"/>
        </w:rPr>
        <w:t xml:space="preserve"> 2017</w:t>
      </w:r>
      <w:r w:rsidR="001D1537">
        <w:rPr>
          <w:color w:val="000000" w:themeColor="text1"/>
          <w:lang w:val="en-GB"/>
        </w:rPr>
        <w:t>;</w:t>
      </w:r>
      <w:r w:rsidR="00F551FB" w:rsidRPr="00AA2D9A">
        <w:rPr>
          <w:color w:val="000000" w:themeColor="text1"/>
          <w:lang w:val="en-GB"/>
        </w:rPr>
        <w:t xml:space="preserve"> Huey </w:t>
      </w:r>
      <w:r w:rsidR="00F7256A">
        <w:rPr>
          <w:color w:val="000000" w:themeColor="text1"/>
          <w:lang w:val="en-GB"/>
        </w:rPr>
        <w:t>&amp;</w:t>
      </w:r>
      <w:r w:rsidR="00F551FB" w:rsidRPr="00AA2D9A">
        <w:rPr>
          <w:color w:val="000000" w:themeColor="text1"/>
          <w:lang w:val="en-GB"/>
        </w:rPr>
        <w:t xml:space="preserve"> Kingsolver</w:t>
      </w:r>
      <w:r w:rsidR="00F7256A">
        <w:rPr>
          <w:color w:val="000000" w:themeColor="text1"/>
          <w:lang w:val="en-GB"/>
        </w:rPr>
        <w:t>,</w:t>
      </w:r>
      <w:r w:rsidR="00F551FB" w:rsidRPr="00AA2D9A">
        <w:rPr>
          <w:color w:val="000000" w:themeColor="text1"/>
          <w:lang w:val="en-GB"/>
        </w:rPr>
        <w:t xml:space="preserve"> 2019)</w:t>
      </w:r>
      <w:r w:rsidR="00A50344" w:rsidRPr="00AA2D9A">
        <w:rPr>
          <w:color w:val="000000" w:themeColor="text1"/>
          <w:lang w:val="en-GB"/>
        </w:rPr>
        <w:t xml:space="preserve"> and</w:t>
      </w:r>
      <w:r w:rsidR="00F551FB" w:rsidRPr="00AA2D9A">
        <w:rPr>
          <w:color w:val="000000" w:themeColor="text1"/>
          <w:lang w:val="en-GB"/>
        </w:rPr>
        <w:t xml:space="preserve"> feeding rates (</w:t>
      </w:r>
      <w:proofErr w:type="spellStart"/>
      <w:r w:rsidR="00F551FB" w:rsidRPr="00AA2D9A">
        <w:rPr>
          <w:color w:val="000000" w:themeColor="text1"/>
          <w:lang w:val="en-GB"/>
        </w:rPr>
        <w:t>Rall</w:t>
      </w:r>
      <w:proofErr w:type="spellEnd"/>
      <w:r w:rsidR="00F551FB" w:rsidRPr="00AA2D9A">
        <w:rPr>
          <w:color w:val="000000" w:themeColor="text1"/>
          <w:lang w:val="en-GB"/>
        </w:rPr>
        <w:t xml:space="preserve"> et al.</w:t>
      </w:r>
      <w:r w:rsidR="001D1537">
        <w:rPr>
          <w:color w:val="000000" w:themeColor="text1"/>
          <w:lang w:val="en-GB"/>
        </w:rPr>
        <w:t>,</w:t>
      </w:r>
      <w:r w:rsidR="00F551FB" w:rsidRPr="00AA2D9A">
        <w:rPr>
          <w:color w:val="000000" w:themeColor="text1"/>
          <w:lang w:val="en-GB"/>
        </w:rPr>
        <w:t xml:space="preserve"> 2012)</w:t>
      </w:r>
      <w:r w:rsidR="00B53ADD" w:rsidRPr="00AA2D9A">
        <w:rPr>
          <w:color w:val="000000" w:themeColor="text1"/>
          <w:lang w:val="en-GB"/>
        </w:rPr>
        <w:t>.</w:t>
      </w:r>
      <w:r w:rsidR="00F551FB" w:rsidRPr="00AA2D9A">
        <w:rPr>
          <w:color w:val="000000" w:themeColor="text1"/>
          <w:lang w:val="en-GB"/>
        </w:rPr>
        <w:t xml:space="preserve"> </w:t>
      </w:r>
      <w:r w:rsidR="001B2DFE" w:rsidRPr="00AA2D9A">
        <w:rPr>
          <w:color w:val="000000" w:themeColor="text1"/>
          <w:lang w:val="en-GB"/>
        </w:rPr>
        <w:t>T</w:t>
      </w:r>
      <w:r w:rsidR="00FB19A1" w:rsidRPr="00AA2D9A">
        <w:rPr>
          <w:color w:val="000000" w:themeColor="text1"/>
          <w:lang w:val="en-GB"/>
        </w:rPr>
        <w:t>he body sizes</w:t>
      </w:r>
      <w:r w:rsidR="00F76653" w:rsidRPr="00AA2D9A">
        <w:rPr>
          <w:color w:val="000000" w:themeColor="text1"/>
          <w:lang w:val="en-GB"/>
        </w:rPr>
        <w:t xml:space="preserve"> </w:t>
      </w:r>
      <w:r w:rsidR="00A21F93" w:rsidRPr="00AA2D9A">
        <w:rPr>
          <w:color w:val="000000" w:themeColor="text1"/>
          <w:lang w:val="en-GB"/>
        </w:rPr>
        <w:t xml:space="preserve">and metabolic rates </w:t>
      </w:r>
      <w:r w:rsidR="00FB19A1" w:rsidRPr="00AA2D9A">
        <w:rPr>
          <w:color w:val="000000" w:themeColor="text1"/>
          <w:lang w:val="en-GB"/>
        </w:rPr>
        <w:t xml:space="preserve">of prey </w:t>
      </w:r>
      <w:r w:rsidR="001B2DFE" w:rsidRPr="00AA2D9A">
        <w:rPr>
          <w:color w:val="000000" w:themeColor="text1"/>
          <w:lang w:val="en-GB"/>
        </w:rPr>
        <w:t xml:space="preserve">organisms </w:t>
      </w:r>
      <w:r w:rsidR="00761936" w:rsidRPr="00AA2D9A">
        <w:rPr>
          <w:color w:val="000000" w:themeColor="text1"/>
          <w:lang w:val="en-GB"/>
        </w:rPr>
        <w:t xml:space="preserve">may </w:t>
      </w:r>
      <w:r w:rsidR="001B2DFE" w:rsidRPr="00AA2D9A">
        <w:rPr>
          <w:color w:val="000000" w:themeColor="text1"/>
          <w:lang w:val="en-GB"/>
        </w:rPr>
        <w:t xml:space="preserve">also </w:t>
      </w:r>
      <w:r w:rsidR="00761936" w:rsidRPr="00AA2D9A">
        <w:rPr>
          <w:color w:val="000000" w:themeColor="text1"/>
          <w:lang w:val="en-GB"/>
        </w:rPr>
        <w:t xml:space="preserve">be affected by predators </w:t>
      </w:r>
      <w:r w:rsidR="00FB19A1" w:rsidRPr="00AA2D9A">
        <w:rPr>
          <w:color w:val="000000" w:themeColor="text1"/>
          <w:lang w:val="en-GB"/>
        </w:rPr>
        <w:t>(Glazier et al.</w:t>
      </w:r>
      <w:r w:rsidR="001D1537">
        <w:rPr>
          <w:color w:val="000000" w:themeColor="text1"/>
          <w:lang w:val="en-GB"/>
        </w:rPr>
        <w:t>,</w:t>
      </w:r>
      <w:r w:rsidR="00FB19A1" w:rsidRPr="00AA2D9A">
        <w:rPr>
          <w:color w:val="000000" w:themeColor="text1"/>
          <w:lang w:val="en-GB"/>
        </w:rPr>
        <w:t xml:space="preserve"> 2011</w:t>
      </w:r>
      <w:r w:rsidR="001D1537">
        <w:rPr>
          <w:color w:val="000000" w:themeColor="text1"/>
          <w:lang w:val="en-GB"/>
        </w:rPr>
        <w:t>;</w:t>
      </w:r>
      <w:r w:rsidR="00E6249C">
        <w:rPr>
          <w:color w:val="000000" w:themeColor="text1"/>
          <w:lang w:val="en-GB"/>
        </w:rPr>
        <w:t xml:space="preserve"> </w:t>
      </w:r>
      <w:r w:rsidR="00FB19A1" w:rsidRPr="00AA2D9A">
        <w:rPr>
          <w:color w:val="000000" w:themeColor="text1"/>
          <w:lang w:val="en-GB"/>
        </w:rPr>
        <w:t xml:space="preserve">Steiner </w:t>
      </w:r>
      <w:r w:rsidR="000033D2">
        <w:rPr>
          <w:color w:val="000000" w:themeColor="text1"/>
          <w:lang w:val="en-GB"/>
        </w:rPr>
        <w:t>&amp;</w:t>
      </w:r>
      <w:r w:rsidR="00FB19A1" w:rsidRPr="00AA2D9A">
        <w:rPr>
          <w:color w:val="000000" w:themeColor="text1"/>
          <w:lang w:val="en-GB"/>
        </w:rPr>
        <w:t xml:space="preserve"> Van Buskirk</w:t>
      </w:r>
      <w:r>
        <w:rPr>
          <w:color w:val="000000" w:themeColor="text1"/>
          <w:lang w:val="en-GB"/>
        </w:rPr>
        <w:t>,</w:t>
      </w:r>
      <w:r w:rsidR="00FB19A1" w:rsidRPr="00AA2D9A">
        <w:rPr>
          <w:color w:val="000000" w:themeColor="text1"/>
          <w:lang w:val="en-GB"/>
        </w:rPr>
        <w:t xml:space="preserve"> 2019</w:t>
      </w:r>
      <w:r w:rsidR="001D1537">
        <w:rPr>
          <w:color w:val="000000" w:themeColor="text1"/>
          <w:lang w:val="en-GB"/>
        </w:rPr>
        <w:t>;</w:t>
      </w:r>
      <w:r w:rsidR="00FB19A1" w:rsidRPr="00AA2D9A">
        <w:rPr>
          <w:color w:val="000000" w:themeColor="text1"/>
          <w:lang w:val="en-GB"/>
        </w:rPr>
        <w:t xml:space="preserve"> Glazier et al.</w:t>
      </w:r>
      <w:r w:rsidR="000033D2">
        <w:rPr>
          <w:color w:val="000000" w:themeColor="text1"/>
          <w:lang w:val="en-GB"/>
        </w:rPr>
        <w:t>,</w:t>
      </w:r>
      <w:r w:rsidR="00FB19A1" w:rsidRPr="00AA2D9A">
        <w:rPr>
          <w:color w:val="000000" w:themeColor="text1"/>
          <w:lang w:val="en-GB"/>
        </w:rPr>
        <w:t xml:space="preserve"> 2020)</w:t>
      </w:r>
      <w:r w:rsidR="003705FE" w:rsidRPr="00AA2D9A">
        <w:rPr>
          <w:color w:val="000000" w:themeColor="text1"/>
          <w:lang w:val="en-GB"/>
        </w:rPr>
        <w:t xml:space="preserve"> </w:t>
      </w:r>
      <w:r w:rsidR="001B2DFE" w:rsidRPr="00AA2D9A">
        <w:rPr>
          <w:color w:val="000000" w:themeColor="text1"/>
          <w:lang w:val="en-GB"/>
        </w:rPr>
        <w:t xml:space="preserve">in </w:t>
      </w:r>
      <w:r w:rsidR="003705FE" w:rsidRPr="00AA2D9A">
        <w:rPr>
          <w:color w:val="000000" w:themeColor="text1"/>
          <w:lang w:val="en-GB"/>
        </w:rPr>
        <w:t>temperature-dependent</w:t>
      </w:r>
      <w:r w:rsidR="001B2DFE" w:rsidRPr="00AA2D9A">
        <w:rPr>
          <w:color w:val="000000" w:themeColor="text1"/>
          <w:lang w:val="en-GB"/>
        </w:rPr>
        <w:t xml:space="preserve"> ways</w:t>
      </w:r>
      <w:r w:rsidR="003705FE" w:rsidRPr="00AA2D9A">
        <w:rPr>
          <w:color w:val="000000" w:themeColor="text1"/>
          <w:lang w:val="en-GB"/>
        </w:rPr>
        <w:t xml:space="preserve"> </w:t>
      </w:r>
      <w:r w:rsidR="00CC3C50" w:rsidRPr="00AA2D9A">
        <w:rPr>
          <w:color w:val="000000" w:themeColor="text1"/>
          <w:lang w:val="en-GB"/>
        </w:rPr>
        <w:t>(</w:t>
      </w:r>
      <w:r w:rsidR="00F5284C" w:rsidRPr="00AA2D9A">
        <w:rPr>
          <w:color w:val="000000" w:themeColor="text1"/>
          <w:lang w:val="en-GB"/>
        </w:rPr>
        <w:t xml:space="preserve">Gjoni </w:t>
      </w:r>
      <w:r w:rsidR="000033D2">
        <w:rPr>
          <w:color w:val="000000" w:themeColor="text1"/>
          <w:lang w:val="en-GB"/>
        </w:rPr>
        <w:t>&amp; Glazier,</w:t>
      </w:r>
      <w:r w:rsidR="00F5284C" w:rsidRPr="00AA2D9A">
        <w:rPr>
          <w:color w:val="000000" w:themeColor="text1"/>
          <w:lang w:val="en-GB"/>
        </w:rPr>
        <w:t xml:space="preserve"> 2020</w:t>
      </w:r>
      <w:r w:rsidR="001D1537">
        <w:rPr>
          <w:color w:val="000000" w:themeColor="text1"/>
          <w:lang w:val="en-GB"/>
        </w:rPr>
        <w:t>;</w:t>
      </w:r>
      <w:r w:rsidR="00F5284C" w:rsidRPr="00AA2D9A">
        <w:rPr>
          <w:color w:val="000000" w:themeColor="text1"/>
          <w:lang w:val="en-GB"/>
        </w:rPr>
        <w:t xml:space="preserve"> Glazier et al.</w:t>
      </w:r>
      <w:r w:rsidR="000033D2">
        <w:rPr>
          <w:color w:val="000000" w:themeColor="text1"/>
          <w:lang w:val="en-GB"/>
        </w:rPr>
        <w:t>,</w:t>
      </w:r>
      <w:r w:rsidR="00F5284C" w:rsidRPr="00AA2D9A">
        <w:rPr>
          <w:color w:val="000000" w:themeColor="text1"/>
          <w:lang w:val="en-GB"/>
        </w:rPr>
        <w:t xml:space="preserve"> 2020)</w:t>
      </w:r>
      <w:r w:rsidR="00FB19A1" w:rsidRPr="00AA2D9A">
        <w:rPr>
          <w:color w:val="000000" w:themeColor="text1"/>
          <w:lang w:val="en-GB"/>
        </w:rPr>
        <w:t xml:space="preserve">. </w:t>
      </w:r>
      <w:r w:rsidR="00054CB3" w:rsidRPr="00AA2D9A">
        <w:rPr>
          <w:color w:val="000000" w:themeColor="text1"/>
          <w:lang w:val="en-GB"/>
        </w:rPr>
        <w:t>On one hand, a</w:t>
      </w:r>
      <w:r w:rsidR="000A2FF8" w:rsidRPr="00AA2D9A">
        <w:rPr>
          <w:color w:val="000000" w:themeColor="text1"/>
          <w:lang w:val="en-GB"/>
        </w:rPr>
        <w:t>t the community and ecosystem level</w:t>
      </w:r>
      <w:r w:rsidR="00054CB3" w:rsidRPr="00AA2D9A">
        <w:rPr>
          <w:color w:val="000000" w:themeColor="text1"/>
          <w:lang w:val="en-GB"/>
        </w:rPr>
        <w:t>s</w:t>
      </w:r>
      <w:r w:rsidR="00770548" w:rsidRPr="00AA2D9A">
        <w:rPr>
          <w:color w:val="000000" w:themeColor="text1"/>
          <w:lang w:val="en-GB"/>
        </w:rPr>
        <w:t>, i</w:t>
      </w:r>
      <w:r w:rsidR="00AD5DB2" w:rsidRPr="00AA2D9A">
        <w:rPr>
          <w:color w:val="000000" w:themeColor="text1"/>
          <w:lang w:val="en-GB"/>
        </w:rPr>
        <w:t xml:space="preserve">ncreasing temperature </w:t>
      </w:r>
      <w:r w:rsidR="000C5FAC" w:rsidRPr="00AA2D9A">
        <w:rPr>
          <w:color w:val="000000" w:themeColor="text1"/>
          <w:lang w:val="en-GB"/>
        </w:rPr>
        <w:t>may</w:t>
      </w:r>
      <w:r w:rsidR="00AD5DB2" w:rsidRPr="00AA2D9A">
        <w:rPr>
          <w:color w:val="000000" w:themeColor="text1"/>
          <w:lang w:val="en-GB"/>
        </w:rPr>
        <w:t xml:space="preserve"> affect food web</w:t>
      </w:r>
      <w:r w:rsidR="00054CB3" w:rsidRPr="00AA2D9A">
        <w:rPr>
          <w:color w:val="000000" w:themeColor="text1"/>
          <w:lang w:val="en-GB"/>
        </w:rPr>
        <w:t xml:space="preserve"> structure</w:t>
      </w:r>
      <w:r w:rsidR="00AD5DB2" w:rsidRPr="00AA2D9A">
        <w:rPr>
          <w:color w:val="000000" w:themeColor="text1"/>
          <w:lang w:val="en-GB"/>
        </w:rPr>
        <w:t xml:space="preserve"> </w:t>
      </w:r>
      <w:r w:rsidR="00054CB3" w:rsidRPr="00AA2D9A">
        <w:rPr>
          <w:color w:val="000000" w:themeColor="text1"/>
          <w:lang w:val="en-GB"/>
        </w:rPr>
        <w:t xml:space="preserve">by </w:t>
      </w:r>
      <w:proofErr w:type="spellStart"/>
      <w:r w:rsidR="00AD5DB2" w:rsidRPr="00AA2D9A">
        <w:rPr>
          <w:color w:val="000000" w:themeColor="text1"/>
          <w:lang w:val="en-GB"/>
        </w:rPr>
        <w:t>favoring</w:t>
      </w:r>
      <w:proofErr w:type="spellEnd"/>
      <w:r w:rsidR="00AD5DB2" w:rsidRPr="00AA2D9A">
        <w:rPr>
          <w:color w:val="000000" w:themeColor="text1"/>
          <w:lang w:val="en-GB"/>
        </w:rPr>
        <w:t xml:space="preserve"> </w:t>
      </w:r>
      <w:r w:rsidR="00770548" w:rsidRPr="00AA2D9A">
        <w:rPr>
          <w:color w:val="000000" w:themeColor="text1"/>
          <w:lang w:val="en-GB"/>
        </w:rPr>
        <w:t xml:space="preserve">primary </w:t>
      </w:r>
      <w:r w:rsidR="00770548" w:rsidRPr="00AA2D9A">
        <w:rPr>
          <w:color w:val="000000" w:themeColor="text1"/>
          <w:lang w:val="en-GB"/>
        </w:rPr>
        <w:lastRenderedPageBreak/>
        <w:t>producer</w:t>
      </w:r>
      <w:r w:rsidR="00054CB3" w:rsidRPr="00AA2D9A">
        <w:rPr>
          <w:color w:val="000000" w:themeColor="text1"/>
          <w:lang w:val="en-GB"/>
        </w:rPr>
        <w:t>s</w:t>
      </w:r>
      <w:r w:rsidR="00AD5DB2" w:rsidRPr="00AA2D9A">
        <w:rPr>
          <w:color w:val="000000" w:themeColor="text1"/>
          <w:lang w:val="en-GB"/>
        </w:rPr>
        <w:t xml:space="preserve"> over predators</w:t>
      </w:r>
      <w:r w:rsidR="00770548" w:rsidRPr="00AA2D9A">
        <w:rPr>
          <w:color w:val="000000" w:themeColor="text1"/>
          <w:lang w:val="en-GB"/>
        </w:rPr>
        <w:t xml:space="preserve"> and herbivores</w:t>
      </w:r>
      <w:r w:rsidR="00054CB3" w:rsidRPr="00AA2D9A">
        <w:rPr>
          <w:color w:val="000000" w:themeColor="text1"/>
          <w:lang w:val="en-GB"/>
        </w:rPr>
        <w:t>,</w:t>
      </w:r>
      <w:r w:rsidR="00770548" w:rsidRPr="00AA2D9A">
        <w:rPr>
          <w:color w:val="000000" w:themeColor="text1"/>
          <w:lang w:val="en-GB"/>
        </w:rPr>
        <w:t xml:space="preserve"> leading to reorganization of the nutrient supply in the ecological community (Petchey</w:t>
      </w:r>
      <w:r w:rsidR="000033D2">
        <w:rPr>
          <w:color w:val="000000" w:themeColor="text1"/>
          <w:lang w:val="en-GB"/>
        </w:rPr>
        <w:t xml:space="preserve"> &amp; Belgrano,</w:t>
      </w:r>
      <w:r w:rsidR="00770548" w:rsidRPr="00AA2D9A">
        <w:rPr>
          <w:color w:val="000000" w:themeColor="text1"/>
          <w:lang w:val="en-GB"/>
        </w:rPr>
        <w:t xml:space="preserve"> </w:t>
      </w:r>
      <w:r w:rsidR="000033D2">
        <w:rPr>
          <w:color w:val="000000" w:themeColor="text1"/>
          <w:lang w:val="en-GB"/>
        </w:rPr>
        <w:t>2010</w:t>
      </w:r>
      <w:r w:rsidR="00770548" w:rsidRPr="00AA2D9A">
        <w:rPr>
          <w:color w:val="000000" w:themeColor="text1"/>
          <w:lang w:val="en-GB"/>
        </w:rPr>
        <w:t xml:space="preserve">). On the other hand, increasing temperature </w:t>
      </w:r>
      <w:r w:rsidR="004E3AF3" w:rsidRPr="00AA2D9A">
        <w:rPr>
          <w:color w:val="000000" w:themeColor="text1"/>
          <w:lang w:val="en-GB"/>
        </w:rPr>
        <w:t>may also</w:t>
      </w:r>
      <w:r w:rsidR="00054CB3" w:rsidRPr="00AA2D9A">
        <w:rPr>
          <w:color w:val="000000" w:themeColor="text1"/>
          <w:lang w:val="en-GB"/>
        </w:rPr>
        <w:t xml:space="preserve"> </w:t>
      </w:r>
      <w:r w:rsidR="00770548" w:rsidRPr="00AA2D9A">
        <w:rPr>
          <w:color w:val="000000" w:themeColor="text1"/>
          <w:lang w:val="en-GB"/>
        </w:rPr>
        <w:t>increas</w:t>
      </w:r>
      <w:r w:rsidR="00054CB3" w:rsidRPr="00AA2D9A">
        <w:rPr>
          <w:color w:val="000000" w:themeColor="text1"/>
          <w:lang w:val="en-GB"/>
        </w:rPr>
        <w:t xml:space="preserve">e </w:t>
      </w:r>
      <w:r w:rsidR="00770548" w:rsidRPr="00AA2D9A">
        <w:rPr>
          <w:color w:val="000000" w:themeColor="text1"/>
          <w:lang w:val="en-GB"/>
        </w:rPr>
        <w:t xml:space="preserve">the </w:t>
      </w:r>
      <w:r w:rsidR="004E3AF3" w:rsidRPr="00AA2D9A">
        <w:rPr>
          <w:color w:val="000000" w:themeColor="text1"/>
          <w:lang w:val="en-GB"/>
        </w:rPr>
        <w:t xml:space="preserve">relative </w:t>
      </w:r>
      <w:r w:rsidR="00770548" w:rsidRPr="00AA2D9A">
        <w:rPr>
          <w:color w:val="000000" w:themeColor="text1"/>
          <w:lang w:val="en-GB"/>
        </w:rPr>
        <w:t>number of pr</w:t>
      </w:r>
      <w:r w:rsidR="00054CB3" w:rsidRPr="00AA2D9A">
        <w:rPr>
          <w:color w:val="000000" w:themeColor="text1"/>
          <w:lang w:val="en-GB"/>
        </w:rPr>
        <w:t>eda</w:t>
      </w:r>
      <w:r w:rsidR="00770548" w:rsidRPr="00AA2D9A">
        <w:rPr>
          <w:color w:val="000000" w:themeColor="text1"/>
          <w:lang w:val="en-GB"/>
        </w:rPr>
        <w:t>tors</w:t>
      </w:r>
      <w:r w:rsidR="00054CB3" w:rsidRPr="00AA2D9A">
        <w:rPr>
          <w:color w:val="000000" w:themeColor="text1"/>
          <w:lang w:val="en-GB"/>
        </w:rPr>
        <w:t xml:space="preserve">, </w:t>
      </w:r>
      <w:r w:rsidR="00561C5C" w:rsidRPr="00AA2D9A">
        <w:rPr>
          <w:color w:val="000000" w:themeColor="text1"/>
          <w:lang w:val="en-GB"/>
        </w:rPr>
        <w:t xml:space="preserve">provided that bottom-up nutrient supply is also increased </w:t>
      </w:r>
      <w:r w:rsidR="00770548" w:rsidRPr="00AA2D9A">
        <w:rPr>
          <w:color w:val="000000" w:themeColor="text1"/>
          <w:lang w:val="en-GB"/>
        </w:rPr>
        <w:t>(O’Gorman et al.</w:t>
      </w:r>
      <w:r w:rsidR="000033D2">
        <w:rPr>
          <w:color w:val="000000" w:themeColor="text1"/>
          <w:lang w:val="en-GB"/>
        </w:rPr>
        <w:t>,</w:t>
      </w:r>
      <w:r w:rsidR="00770548" w:rsidRPr="00AA2D9A">
        <w:rPr>
          <w:color w:val="000000" w:themeColor="text1"/>
          <w:lang w:val="en-GB"/>
        </w:rPr>
        <w:t xml:space="preserve"> 20</w:t>
      </w:r>
      <w:r w:rsidR="00561C5C" w:rsidRPr="00AA2D9A">
        <w:rPr>
          <w:color w:val="000000" w:themeColor="text1"/>
          <w:lang w:val="en-GB"/>
        </w:rPr>
        <w:t>1</w:t>
      </w:r>
      <w:r w:rsidR="00770548" w:rsidRPr="00AA2D9A">
        <w:rPr>
          <w:color w:val="000000" w:themeColor="text1"/>
          <w:lang w:val="en-GB"/>
        </w:rPr>
        <w:t>9)</w:t>
      </w:r>
      <w:r w:rsidR="000A2FF8" w:rsidRPr="00AA2D9A">
        <w:rPr>
          <w:color w:val="000000" w:themeColor="text1"/>
          <w:lang w:val="en-GB"/>
        </w:rPr>
        <w:t>. C</w:t>
      </w:r>
      <w:r w:rsidR="009E1328" w:rsidRPr="00AA2D9A">
        <w:rPr>
          <w:color w:val="000000" w:themeColor="text1"/>
          <w:lang w:val="en-GB"/>
        </w:rPr>
        <w:t xml:space="preserve">learly these structural responses to warming and nutrient availability </w:t>
      </w:r>
      <w:r w:rsidR="00AD5DB2" w:rsidRPr="00AA2D9A">
        <w:rPr>
          <w:color w:val="000000" w:themeColor="text1"/>
          <w:lang w:val="en-GB"/>
        </w:rPr>
        <w:t xml:space="preserve">may </w:t>
      </w:r>
      <w:r w:rsidR="00F551FB" w:rsidRPr="00AA2D9A">
        <w:rPr>
          <w:color w:val="000000" w:themeColor="text1"/>
          <w:lang w:val="en-GB"/>
        </w:rPr>
        <w:t>alter food web structure</w:t>
      </w:r>
      <w:r w:rsidR="004E3AF3" w:rsidRPr="00AA2D9A">
        <w:rPr>
          <w:color w:val="000000" w:themeColor="text1"/>
          <w:lang w:val="en-GB"/>
        </w:rPr>
        <w:t xml:space="preserve"> </w:t>
      </w:r>
      <w:r w:rsidR="00F551FB" w:rsidRPr="00AA2D9A">
        <w:rPr>
          <w:color w:val="000000" w:themeColor="text1"/>
          <w:lang w:val="en-GB"/>
        </w:rPr>
        <w:t>(O’Connor</w:t>
      </w:r>
      <w:r w:rsidR="000033D2">
        <w:rPr>
          <w:color w:val="000000" w:themeColor="text1"/>
          <w:lang w:val="en-GB"/>
        </w:rPr>
        <w:t xml:space="preserve">, </w:t>
      </w:r>
      <w:proofErr w:type="spellStart"/>
      <w:r w:rsidR="000033D2">
        <w:rPr>
          <w:color w:val="000000" w:themeColor="text1"/>
          <w:lang w:val="en-GB"/>
        </w:rPr>
        <w:t>Piehler</w:t>
      </w:r>
      <w:proofErr w:type="spellEnd"/>
      <w:r w:rsidR="000033D2">
        <w:rPr>
          <w:color w:val="000000" w:themeColor="text1"/>
          <w:lang w:val="en-GB"/>
        </w:rPr>
        <w:t>, Leech, Anton</w:t>
      </w:r>
      <w:r w:rsidR="001D1537">
        <w:rPr>
          <w:color w:val="000000" w:themeColor="text1"/>
          <w:lang w:val="en-GB"/>
        </w:rPr>
        <w:t>,</w:t>
      </w:r>
      <w:r w:rsidR="000033D2">
        <w:rPr>
          <w:color w:val="000000" w:themeColor="text1"/>
          <w:lang w:val="en-GB"/>
        </w:rPr>
        <w:t xml:space="preserve"> &amp; Bruno,</w:t>
      </w:r>
      <w:r w:rsidR="00F551FB" w:rsidRPr="00AA2D9A">
        <w:rPr>
          <w:color w:val="000000" w:themeColor="text1"/>
          <w:lang w:val="en-GB"/>
        </w:rPr>
        <w:t xml:space="preserve"> 2009), community composition</w:t>
      </w:r>
      <w:r w:rsidR="00D70B85" w:rsidRPr="00AA2D9A">
        <w:rPr>
          <w:color w:val="000000" w:themeColor="text1"/>
          <w:lang w:val="en-GB"/>
        </w:rPr>
        <w:t xml:space="preserve"> </w:t>
      </w:r>
      <w:r w:rsidR="00F551FB" w:rsidRPr="00AA2D9A">
        <w:rPr>
          <w:color w:val="000000" w:themeColor="text1"/>
          <w:lang w:val="en-GB"/>
        </w:rPr>
        <w:t>(</w:t>
      </w:r>
      <w:proofErr w:type="spellStart"/>
      <w:r w:rsidR="00F551FB" w:rsidRPr="00AA2D9A">
        <w:rPr>
          <w:color w:val="000000" w:themeColor="text1"/>
          <w:lang w:val="en-GB"/>
        </w:rPr>
        <w:t>Roselli</w:t>
      </w:r>
      <w:proofErr w:type="spellEnd"/>
      <w:r w:rsidR="00F551FB" w:rsidRPr="00AA2D9A">
        <w:rPr>
          <w:color w:val="000000" w:themeColor="text1"/>
          <w:lang w:val="en-GB"/>
        </w:rPr>
        <w:t xml:space="preserve"> </w:t>
      </w:r>
      <w:r w:rsidR="000033D2">
        <w:rPr>
          <w:color w:val="000000" w:themeColor="text1"/>
          <w:lang w:val="en-GB"/>
        </w:rPr>
        <w:t>&amp;</w:t>
      </w:r>
      <w:r w:rsidR="00F551FB" w:rsidRPr="00AA2D9A">
        <w:rPr>
          <w:color w:val="000000" w:themeColor="text1"/>
          <w:lang w:val="en-GB"/>
        </w:rPr>
        <w:t xml:space="preserve"> Basset</w:t>
      </w:r>
      <w:r w:rsidR="000033D2">
        <w:rPr>
          <w:color w:val="000000" w:themeColor="text1"/>
          <w:lang w:val="en-GB"/>
        </w:rPr>
        <w:t>,</w:t>
      </w:r>
      <w:r w:rsidR="00F551FB" w:rsidRPr="00AA2D9A">
        <w:rPr>
          <w:color w:val="000000" w:themeColor="text1"/>
          <w:lang w:val="en-GB"/>
        </w:rPr>
        <w:t xml:space="preserve"> 2015</w:t>
      </w:r>
      <w:r w:rsidR="001D1537">
        <w:rPr>
          <w:color w:val="000000" w:themeColor="text1"/>
          <w:lang w:val="en-GB"/>
        </w:rPr>
        <w:t>;</w:t>
      </w:r>
      <w:r w:rsidR="00F551FB" w:rsidRPr="00AA2D9A">
        <w:rPr>
          <w:color w:val="000000" w:themeColor="text1"/>
          <w:lang w:val="en-GB"/>
        </w:rPr>
        <w:t xml:space="preserve"> Ryan</w:t>
      </w:r>
      <w:r w:rsidR="000033D2">
        <w:rPr>
          <w:color w:val="000000" w:themeColor="text1"/>
          <w:lang w:val="en-GB"/>
        </w:rPr>
        <w:t>, Thomas</w:t>
      </w:r>
      <w:r w:rsidR="001D1537">
        <w:rPr>
          <w:color w:val="000000" w:themeColor="text1"/>
          <w:lang w:val="en-GB"/>
        </w:rPr>
        <w:t>,</w:t>
      </w:r>
      <w:r w:rsidR="000033D2">
        <w:rPr>
          <w:color w:val="000000" w:themeColor="text1"/>
          <w:lang w:val="en-GB"/>
        </w:rPr>
        <w:t xml:space="preserve"> &amp; </w:t>
      </w:r>
      <w:proofErr w:type="spellStart"/>
      <w:r w:rsidR="000033D2">
        <w:rPr>
          <w:color w:val="000000" w:themeColor="text1"/>
          <w:lang w:val="en-GB"/>
        </w:rPr>
        <w:t>Litchman</w:t>
      </w:r>
      <w:proofErr w:type="spellEnd"/>
      <w:r w:rsidR="000033D2">
        <w:rPr>
          <w:color w:val="000000" w:themeColor="text1"/>
          <w:lang w:val="en-GB"/>
        </w:rPr>
        <w:t>,</w:t>
      </w:r>
      <w:r w:rsidR="00F551FB" w:rsidRPr="00AA2D9A">
        <w:rPr>
          <w:color w:val="000000" w:themeColor="text1"/>
          <w:lang w:val="en-GB"/>
        </w:rPr>
        <w:t xml:space="preserve"> 2017), and trophic interactions (Dell</w:t>
      </w:r>
      <w:r w:rsidR="00B72CB0">
        <w:rPr>
          <w:color w:val="000000" w:themeColor="text1"/>
          <w:lang w:val="en-GB"/>
        </w:rPr>
        <w:t>, Pawar</w:t>
      </w:r>
      <w:r w:rsidR="001D1537">
        <w:rPr>
          <w:color w:val="000000" w:themeColor="text1"/>
          <w:lang w:val="en-GB"/>
        </w:rPr>
        <w:t>,</w:t>
      </w:r>
      <w:r w:rsidR="00B72CB0">
        <w:rPr>
          <w:color w:val="000000" w:themeColor="text1"/>
          <w:lang w:val="en-GB"/>
        </w:rPr>
        <w:t xml:space="preserve"> &amp; Savage,</w:t>
      </w:r>
      <w:r w:rsidR="00F551FB" w:rsidRPr="00AA2D9A">
        <w:rPr>
          <w:color w:val="000000" w:themeColor="text1"/>
          <w:lang w:val="en-GB"/>
        </w:rPr>
        <w:t xml:space="preserve"> 2014</w:t>
      </w:r>
      <w:r w:rsidR="001D1537">
        <w:rPr>
          <w:color w:val="000000" w:themeColor="text1"/>
          <w:lang w:val="en-GB"/>
        </w:rPr>
        <w:t>;</w:t>
      </w:r>
      <w:r w:rsidR="00F551FB" w:rsidRPr="00AA2D9A">
        <w:rPr>
          <w:color w:val="000000" w:themeColor="text1"/>
          <w:lang w:val="en-GB"/>
        </w:rPr>
        <w:t xml:space="preserve"> </w:t>
      </w:r>
      <w:proofErr w:type="spellStart"/>
      <w:r w:rsidR="00F551FB" w:rsidRPr="00AA2D9A">
        <w:rPr>
          <w:color w:val="000000" w:themeColor="text1"/>
          <w:lang w:val="en-GB"/>
        </w:rPr>
        <w:t>Bideault</w:t>
      </w:r>
      <w:proofErr w:type="spellEnd"/>
      <w:r w:rsidR="000033D2">
        <w:rPr>
          <w:color w:val="000000" w:themeColor="text1"/>
          <w:lang w:val="en-GB"/>
        </w:rPr>
        <w:t xml:space="preserve">, </w:t>
      </w:r>
      <w:proofErr w:type="spellStart"/>
      <w:r w:rsidR="000033D2">
        <w:rPr>
          <w:color w:val="000000" w:themeColor="text1"/>
          <w:lang w:val="en-GB"/>
        </w:rPr>
        <w:t>Loreau</w:t>
      </w:r>
      <w:proofErr w:type="spellEnd"/>
      <w:r w:rsidR="001D1537">
        <w:rPr>
          <w:color w:val="000000" w:themeColor="text1"/>
          <w:lang w:val="en-GB"/>
        </w:rPr>
        <w:t>,</w:t>
      </w:r>
      <w:r w:rsidR="000033D2">
        <w:rPr>
          <w:color w:val="000000" w:themeColor="text1"/>
          <w:lang w:val="en-GB"/>
        </w:rPr>
        <w:t xml:space="preserve"> &amp; Gravel,</w:t>
      </w:r>
      <w:r w:rsidR="00F551FB" w:rsidRPr="00AA2D9A">
        <w:rPr>
          <w:color w:val="000000" w:themeColor="text1"/>
          <w:lang w:val="en-GB"/>
        </w:rPr>
        <w:t xml:space="preserve"> 2019). Any one of th</w:t>
      </w:r>
      <w:r w:rsidR="001B2DFE" w:rsidRPr="00AA2D9A">
        <w:rPr>
          <w:color w:val="000000" w:themeColor="text1"/>
          <w:lang w:val="en-GB"/>
        </w:rPr>
        <w:t>e</w:t>
      </w:r>
      <w:r w:rsidR="00F551FB" w:rsidRPr="00AA2D9A">
        <w:rPr>
          <w:color w:val="000000" w:themeColor="text1"/>
          <w:lang w:val="en-GB"/>
        </w:rPr>
        <w:t xml:space="preserve">se </w:t>
      </w:r>
      <w:r w:rsidR="00A50344" w:rsidRPr="00AA2D9A">
        <w:rPr>
          <w:color w:val="000000" w:themeColor="text1"/>
          <w:lang w:val="en-GB"/>
        </w:rPr>
        <w:t>process</w:t>
      </w:r>
      <w:r w:rsidRPr="00AA2D9A">
        <w:rPr>
          <w:color w:val="000000" w:themeColor="text1"/>
          <w:lang w:val="en-GB"/>
        </w:rPr>
        <w:t>es</w:t>
      </w:r>
      <w:r w:rsidR="00A50344" w:rsidRPr="00AA2D9A">
        <w:rPr>
          <w:color w:val="000000" w:themeColor="text1"/>
          <w:lang w:val="en-GB"/>
        </w:rPr>
        <w:t xml:space="preserve"> at </w:t>
      </w:r>
      <w:r w:rsidRPr="00AA2D9A">
        <w:rPr>
          <w:color w:val="000000" w:themeColor="text1"/>
          <w:lang w:val="en-GB"/>
        </w:rPr>
        <w:t xml:space="preserve">the </w:t>
      </w:r>
      <w:r w:rsidR="00A50344" w:rsidRPr="00AA2D9A">
        <w:rPr>
          <w:color w:val="000000" w:themeColor="text1"/>
          <w:lang w:val="en-GB"/>
        </w:rPr>
        <w:t>individual or community level</w:t>
      </w:r>
      <w:r w:rsidR="00F551FB" w:rsidRPr="00AA2D9A">
        <w:rPr>
          <w:color w:val="000000" w:themeColor="text1"/>
          <w:lang w:val="en-GB"/>
        </w:rPr>
        <w:t xml:space="preserve"> could plausibly lead to temperature-resource</w:t>
      </w:r>
      <w:r w:rsidR="00E22BAB" w:rsidRPr="00AA2D9A">
        <w:rPr>
          <w:color w:val="000000" w:themeColor="text1"/>
          <w:lang w:val="en-GB"/>
        </w:rPr>
        <w:t>-predation</w:t>
      </w:r>
      <w:r w:rsidR="00F551FB" w:rsidRPr="00AA2D9A">
        <w:rPr>
          <w:color w:val="000000" w:themeColor="text1"/>
          <w:lang w:val="en-GB"/>
        </w:rPr>
        <w:t xml:space="preserve"> interactions shaping size-abundance relationships</w:t>
      </w:r>
      <w:r w:rsidRPr="00AA2D9A">
        <w:rPr>
          <w:color w:val="000000" w:themeColor="text1"/>
          <w:lang w:val="en-GB"/>
        </w:rPr>
        <w:t xml:space="preserve"> at </w:t>
      </w:r>
      <w:r w:rsidR="00054CB3" w:rsidRPr="00AA2D9A">
        <w:rPr>
          <w:color w:val="000000" w:themeColor="text1"/>
          <w:lang w:val="en-GB"/>
        </w:rPr>
        <w:t xml:space="preserve">the </w:t>
      </w:r>
      <w:r w:rsidRPr="00AA2D9A">
        <w:rPr>
          <w:color w:val="000000" w:themeColor="text1"/>
          <w:lang w:val="en-GB"/>
        </w:rPr>
        <w:t>community level</w:t>
      </w:r>
      <w:r w:rsidR="00AD5DB2" w:rsidRPr="00AA2D9A">
        <w:rPr>
          <w:color w:val="000000" w:themeColor="text1"/>
          <w:lang w:val="en-GB"/>
        </w:rPr>
        <w:t xml:space="preserve">. </w:t>
      </w:r>
      <w:r w:rsidR="00770548" w:rsidRPr="00AA2D9A">
        <w:rPr>
          <w:color w:val="000000" w:themeColor="text1"/>
          <w:lang w:val="en-GB"/>
        </w:rPr>
        <w:t>The mechanism</w:t>
      </w:r>
      <w:r w:rsidR="00054CB3" w:rsidRPr="00AA2D9A">
        <w:rPr>
          <w:color w:val="000000" w:themeColor="text1"/>
          <w:lang w:val="en-GB"/>
        </w:rPr>
        <w:t>s</w:t>
      </w:r>
      <w:r w:rsidR="00770548" w:rsidRPr="00AA2D9A">
        <w:rPr>
          <w:color w:val="000000" w:themeColor="text1"/>
          <w:lang w:val="en-GB"/>
        </w:rPr>
        <w:t xml:space="preserve"> underlying</w:t>
      </w:r>
      <w:r w:rsidR="000A2FF8" w:rsidRPr="00AA2D9A">
        <w:rPr>
          <w:color w:val="000000" w:themeColor="text1"/>
          <w:lang w:val="en-GB"/>
        </w:rPr>
        <w:t xml:space="preserve"> those interactions remain obscure</w:t>
      </w:r>
      <w:r w:rsidR="00F551FB" w:rsidRPr="00AA2D9A">
        <w:rPr>
          <w:color w:val="000000" w:themeColor="text1"/>
          <w:lang w:val="en-GB"/>
        </w:rPr>
        <w:t>, and future modelling work would be valuable in exploring these.</w:t>
      </w:r>
    </w:p>
    <w:p w14:paraId="6E994749" w14:textId="3577F73A" w:rsidR="0084793C" w:rsidRPr="00AA2D9A" w:rsidRDefault="004B4378" w:rsidP="0084793C">
      <w:pPr>
        <w:spacing w:line="480" w:lineRule="auto"/>
        <w:ind w:firstLine="708"/>
        <w:jc w:val="both"/>
        <w:rPr>
          <w:color w:val="000000" w:themeColor="text1"/>
          <w:lang w:val="en-GB"/>
        </w:rPr>
      </w:pPr>
      <w:r w:rsidRPr="00AA2D9A">
        <w:rPr>
          <w:color w:val="000000" w:themeColor="text1"/>
          <w:lang w:val="en-GB"/>
        </w:rPr>
        <w:t xml:space="preserve">We investigated how </w:t>
      </w:r>
      <w:r w:rsidR="00031EA7" w:rsidRPr="00AA2D9A">
        <w:rPr>
          <w:color w:val="000000" w:themeColor="text1"/>
          <w:lang w:val="en-GB"/>
        </w:rPr>
        <w:t xml:space="preserve">temperature, </w:t>
      </w:r>
      <w:r w:rsidRPr="00AA2D9A">
        <w:rPr>
          <w:color w:val="000000" w:themeColor="text1"/>
          <w:lang w:val="en-GB"/>
        </w:rPr>
        <w:t>resource availability</w:t>
      </w:r>
      <w:r w:rsidR="002A1034" w:rsidRPr="00AA2D9A">
        <w:rPr>
          <w:color w:val="000000" w:themeColor="text1"/>
          <w:lang w:val="en-GB"/>
        </w:rPr>
        <w:t xml:space="preserve"> and predation pressure</w:t>
      </w:r>
      <w:r w:rsidRPr="00AA2D9A">
        <w:rPr>
          <w:color w:val="000000" w:themeColor="text1"/>
          <w:lang w:val="en-GB"/>
        </w:rPr>
        <w:t xml:space="preserve"> affect the size-abundance relationship</w:t>
      </w:r>
      <w:r w:rsidR="0054603E" w:rsidRPr="00AA2D9A">
        <w:rPr>
          <w:color w:val="000000" w:themeColor="text1"/>
          <w:lang w:val="en-GB"/>
        </w:rPr>
        <w:t>s</w:t>
      </w:r>
      <w:r w:rsidRPr="00AA2D9A">
        <w:rPr>
          <w:color w:val="000000" w:themeColor="text1"/>
          <w:lang w:val="en-GB"/>
        </w:rPr>
        <w:t xml:space="preserve"> of phytoplankton communities </w:t>
      </w:r>
      <w:r w:rsidR="00B30039" w:rsidRPr="00AA2D9A">
        <w:rPr>
          <w:color w:val="000000" w:themeColor="text1"/>
          <w:lang w:val="en-GB"/>
        </w:rPr>
        <w:t>across</w:t>
      </w:r>
      <w:r w:rsidRPr="00AA2D9A">
        <w:rPr>
          <w:color w:val="000000" w:themeColor="text1"/>
          <w:lang w:val="en-GB"/>
        </w:rPr>
        <w:t xml:space="preserve"> 1048 lakes in the USA. Our study takes advantage of continental-scale observational data on community properties to </w:t>
      </w:r>
      <w:r w:rsidR="00E538D6" w:rsidRPr="00AA2D9A">
        <w:rPr>
          <w:color w:val="000000" w:themeColor="text1"/>
          <w:lang w:val="en-GB"/>
        </w:rPr>
        <w:t>evaluate whether the specific quantitative predictions of the EER and MTE vary across natural gradients in ways those theories do not account for. Therefore, we</w:t>
      </w:r>
      <w:r w:rsidRPr="00AA2D9A">
        <w:rPr>
          <w:color w:val="000000" w:themeColor="text1"/>
          <w:lang w:val="en-GB"/>
        </w:rPr>
        <w:t xml:space="preserve"> </w:t>
      </w:r>
      <w:r w:rsidR="00E538D6" w:rsidRPr="00AA2D9A">
        <w:rPr>
          <w:color w:val="000000" w:themeColor="text1"/>
          <w:lang w:val="en-GB"/>
        </w:rPr>
        <w:t xml:space="preserve">expand </w:t>
      </w:r>
      <w:r w:rsidRPr="00AA2D9A">
        <w:rPr>
          <w:color w:val="000000" w:themeColor="text1"/>
          <w:lang w:val="en-GB"/>
        </w:rPr>
        <w:t>our understanding of how environmental drivers interact to influence community and ecosystem level processes. Phytoplankton communities, in particular,</w:t>
      </w:r>
      <w:r w:rsidRPr="00AA2D9A">
        <w:rPr>
          <w:color w:val="000000" w:themeColor="text1"/>
          <w:lang w:val="en-GB"/>
        </w:rPr>
        <w:t xml:space="preserve"> are highly responsive to environmental change (Van de Waal </w:t>
      </w:r>
      <w:r w:rsidR="00B0608C">
        <w:rPr>
          <w:color w:val="000000" w:themeColor="text1"/>
          <w:lang w:val="en-GB"/>
        </w:rPr>
        <w:t>&amp;</w:t>
      </w:r>
      <w:r w:rsidRPr="00AA2D9A">
        <w:rPr>
          <w:color w:val="000000" w:themeColor="text1"/>
          <w:lang w:val="en-GB"/>
        </w:rPr>
        <w:t xml:space="preserve"> </w:t>
      </w:r>
      <w:proofErr w:type="spellStart"/>
      <w:r w:rsidRPr="00AA2D9A">
        <w:rPr>
          <w:color w:val="000000" w:themeColor="text1"/>
          <w:lang w:val="en-GB"/>
        </w:rPr>
        <w:t>Litchman</w:t>
      </w:r>
      <w:proofErr w:type="spellEnd"/>
      <w:r w:rsidR="00B0608C">
        <w:rPr>
          <w:color w:val="000000" w:themeColor="text1"/>
          <w:lang w:val="en-GB"/>
        </w:rPr>
        <w:t>,</w:t>
      </w:r>
      <w:r w:rsidRPr="00AA2D9A">
        <w:rPr>
          <w:color w:val="000000" w:themeColor="text1"/>
          <w:lang w:val="en-GB"/>
        </w:rPr>
        <w:t xml:space="preserve"> 2020) and are also especially useful for undertaking CCSR studies because they exhibit a broad range of cell sizes (Finkel et al.</w:t>
      </w:r>
      <w:r w:rsidR="001D1537">
        <w:rPr>
          <w:color w:val="000000" w:themeColor="text1"/>
          <w:lang w:val="en-GB"/>
        </w:rPr>
        <w:t>,</w:t>
      </w:r>
      <w:r w:rsidRPr="00AA2D9A">
        <w:rPr>
          <w:color w:val="000000" w:themeColor="text1"/>
          <w:lang w:val="en-GB"/>
        </w:rPr>
        <w:t xml:space="preserve"> 2010)</w:t>
      </w:r>
      <w:r w:rsidR="002E0C2B" w:rsidRPr="00AA2D9A">
        <w:rPr>
          <w:color w:val="000000" w:themeColor="text1"/>
          <w:lang w:val="en-GB"/>
        </w:rPr>
        <w:t xml:space="preserve"> and vary strongly in composition </w:t>
      </w:r>
      <w:r w:rsidR="005160B8" w:rsidRPr="00AA2D9A">
        <w:rPr>
          <w:color w:val="000000" w:themeColor="text1"/>
          <w:lang w:val="en-GB"/>
        </w:rPr>
        <w:t xml:space="preserve">(both species and size) </w:t>
      </w:r>
      <w:r w:rsidR="002E0C2B" w:rsidRPr="00AA2D9A">
        <w:rPr>
          <w:color w:val="000000" w:themeColor="text1"/>
          <w:lang w:val="en-GB"/>
        </w:rPr>
        <w:t>and density across environmental gradients</w:t>
      </w:r>
      <w:r w:rsidRPr="00AA2D9A">
        <w:rPr>
          <w:color w:val="000000" w:themeColor="text1"/>
          <w:lang w:val="en-GB"/>
        </w:rPr>
        <w:t xml:space="preserve">. Therefore, our study </w:t>
      </w:r>
      <w:r w:rsidR="007C0512" w:rsidRPr="00AA2D9A">
        <w:rPr>
          <w:color w:val="000000" w:themeColor="text1"/>
          <w:lang w:val="en-GB"/>
        </w:rPr>
        <w:t xml:space="preserve">can improve our </w:t>
      </w:r>
      <w:r w:rsidRPr="00AA2D9A">
        <w:rPr>
          <w:color w:val="000000" w:themeColor="text1"/>
          <w:lang w:val="en-GB"/>
        </w:rPr>
        <w:t xml:space="preserve">understanding </w:t>
      </w:r>
      <w:r w:rsidR="00E538D6" w:rsidRPr="00AA2D9A">
        <w:rPr>
          <w:color w:val="000000" w:themeColor="text1"/>
          <w:lang w:val="en-GB"/>
        </w:rPr>
        <w:t>on</w:t>
      </w:r>
      <w:r w:rsidR="00DB6E92" w:rsidRPr="00AA2D9A">
        <w:rPr>
          <w:color w:val="000000" w:themeColor="text1"/>
          <w:lang w:val="en-GB"/>
        </w:rPr>
        <w:t xml:space="preserve"> how </w:t>
      </w:r>
      <w:r w:rsidRPr="00AA2D9A">
        <w:rPr>
          <w:color w:val="000000" w:themeColor="text1"/>
          <w:lang w:val="en-GB"/>
        </w:rPr>
        <w:t>community structure</w:t>
      </w:r>
      <w:r w:rsidR="00135EEC" w:rsidRPr="00AA2D9A">
        <w:rPr>
          <w:color w:val="000000" w:themeColor="text1"/>
          <w:lang w:val="en-GB"/>
        </w:rPr>
        <w:t xml:space="preserve"> </w:t>
      </w:r>
      <w:r w:rsidR="00DB6E92" w:rsidRPr="00AA2D9A">
        <w:rPr>
          <w:color w:val="000000" w:themeColor="text1"/>
          <w:lang w:val="en-GB"/>
        </w:rPr>
        <w:t>changes in</w:t>
      </w:r>
      <w:r w:rsidRPr="00AA2D9A">
        <w:rPr>
          <w:color w:val="000000" w:themeColor="text1"/>
          <w:lang w:val="en-GB"/>
        </w:rPr>
        <w:t xml:space="preserve"> </w:t>
      </w:r>
      <w:r w:rsidR="00DB6E92" w:rsidRPr="00AA2D9A">
        <w:rPr>
          <w:color w:val="000000" w:themeColor="text1"/>
          <w:lang w:val="en-GB"/>
        </w:rPr>
        <w:t xml:space="preserve">response </w:t>
      </w:r>
      <w:r w:rsidRPr="00AA2D9A">
        <w:rPr>
          <w:color w:val="000000" w:themeColor="text1"/>
          <w:lang w:val="en-GB"/>
        </w:rPr>
        <w:t xml:space="preserve">to climate warming and nutrient enrichment, the two key drivers of ecosystem change in lakes and oceans </w:t>
      </w:r>
      <w:r w:rsidRPr="00AA2D9A">
        <w:rPr>
          <w:color w:val="000000" w:themeColor="text1"/>
          <w:lang w:val="en-GB"/>
        </w:rPr>
        <w:t>(e.g., Moss</w:t>
      </w:r>
      <w:r w:rsidR="00B252AE">
        <w:rPr>
          <w:color w:val="000000" w:themeColor="text1"/>
          <w:lang w:val="en-GB"/>
        </w:rPr>
        <w:t>,</w:t>
      </w:r>
      <w:r w:rsidRPr="00AA2D9A">
        <w:rPr>
          <w:color w:val="000000" w:themeColor="text1"/>
          <w:lang w:val="en-GB"/>
        </w:rPr>
        <w:t xml:space="preserve"> 2012).</w:t>
      </w:r>
    </w:p>
    <w:p w14:paraId="753F27FE" w14:textId="5D985BBE" w:rsidR="00A6427F" w:rsidRPr="00AA2D9A" w:rsidRDefault="004B4378" w:rsidP="00F353CC">
      <w:pPr>
        <w:spacing w:line="480" w:lineRule="auto"/>
        <w:jc w:val="both"/>
        <w:rPr>
          <w:b/>
          <w:bCs/>
          <w:color w:val="000000" w:themeColor="text1"/>
          <w:lang w:val="en-GB"/>
        </w:rPr>
      </w:pPr>
      <w:r w:rsidRPr="00AA2D9A">
        <w:rPr>
          <w:b/>
          <w:bCs/>
          <w:color w:val="000000" w:themeColor="text1"/>
          <w:lang w:val="en-GB"/>
        </w:rPr>
        <w:t xml:space="preserve">Material and </w:t>
      </w:r>
      <w:r w:rsidR="00FF4E3C">
        <w:rPr>
          <w:b/>
          <w:bCs/>
          <w:color w:val="000000" w:themeColor="text1"/>
          <w:lang w:val="en-GB"/>
        </w:rPr>
        <w:t>m</w:t>
      </w:r>
      <w:r w:rsidRPr="00AA2D9A">
        <w:rPr>
          <w:b/>
          <w:bCs/>
          <w:color w:val="000000" w:themeColor="text1"/>
          <w:lang w:val="en-GB"/>
        </w:rPr>
        <w:t>ethods</w:t>
      </w:r>
    </w:p>
    <w:p w14:paraId="550B5011" w14:textId="299BA4AF" w:rsidR="00A6427F" w:rsidRPr="00AA2D9A" w:rsidRDefault="004B4378" w:rsidP="00F353CC">
      <w:pPr>
        <w:spacing w:line="480" w:lineRule="auto"/>
        <w:jc w:val="both"/>
        <w:rPr>
          <w:color w:val="000000" w:themeColor="text1"/>
          <w:lang w:val="en-GB"/>
        </w:rPr>
      </w:pPr>
      <w:r w:rsidRPr="00AA2D9A">
        <w:rPr>
          <w:color w:val="000000" w:themeColor="text1"/>
          <w:lang w:val="en-GB"/>
        </w:rPr>
        <w:lastRenderedPageBreak/>
        <w:t xml:space="preserve">We used observational data from </w:t>
      </w:r>
      <w:r w:rsidR="00BE4304" w:rsidRPr="00AA2D9A">
        <w:rPr>
          <w:color w:val="000000" w:themeColor="text1"/>
          <w:lang w:val="en-GB"/>
        </w:rPr>
        <w:t xml:space="preserve">1048 </w:t>
      </w:r>
      <w:r w:rsidRPr="00AA2D9A">
        <w:rPr>
          <w:color w:val="000000" w:themeColor="text1"/>
          <w:lang w:val="en-GB"/>
        </w:rPr>
        <w:t xml:space="preserve">US lakes to model the effects of temperature, nutrients, and zooplankton on the </w:t>
      </w:r>
      <w:r w:rsidR="00F26951" w:rsidRPr="00AA2D9A">
        <w:rPr>
          <w:color w:val="000000" w:themeColor="text1"/>
          <w:lang w:val="en-GB"/>
        </w:rPr>
        <w:t>size-abundance relationship across communities</w:t>
      </w:r>
      <w:r w:rsidR="002F3F43" w:rsidRPr="00AA2D9A">
        <w:rPr>
          <w:color w:val="000000" w:themeColor="text1"/>
          <w:lang w:val="en-GB"/>
        </w:rPr>
        <w:t xml:space="preserve"> (</w:t>
      </w:r>
      <w:r w:rsidR="00E614F2" w:rsidRPr="00AA2D9A">
        <w:rPr>
          <w:color w:val="000000" w:themeColor="text1"/>
          <w:lang w:val="en-GB"/>
        </w:rPr>
        <w:t xml:space="preserve">i.e. the </w:t>
      </w:r>
      <w:r w:rsidR="002F3F43" w:rsidRPr="00AA2D9A">
        <w:rPr>
          <w:color w:val="000000" w:themeColor="text1"/>
          <w:lang w:val="en-GB"/>
        </w:rPr>
        <w:t>cross-community scaling relationship</w:t>
      </w:r>
      <w:r w:rsidR="00E614F2" w:rsidRPr="00AA2D9A">
        <w:rPr>
          <w:color w:val="000000" w:themeColor="text1"/>
          <w:lang w:val="en-GB"/>
        </w:rPr>
        <w:t xml:space="preserve">, CCSR, as defined </w:t>
      </w:r>
      <w:r w:rsidR="002F3F43" w:rsidRPr="00AA2D9A">
        <w:rPr>
          <w:color w:val="000000" w:themeColor="text1"/>
          <w:lang w:val="en-GB"/>
        </w:rPr>
        <w:t>by White et al.</w:t>
      </w:r>
      <w:r w:rsidR="00B252AE">
        <w:rPr>
          <w:color w:val="000000" w:themeColor="text1"/>
          <w:lang w:val="en-GB"/>
        </w:rPr>
        <w:t>,</w:t>
      </w:r>
      <w:r w:rsidR="002F3F43" w:rsidRPr="00AA2D9A">
        <w:rPr>
          <w:color w:val="000000" w:themeColor="text1"/>
          <w:lang w:val="en-GB"/>
        </w:rPr>
        <w:t xml:space="preserve"> 2007)</w:t>
      </w:r>
      <w:r w:rsidRPr="00AA2D9A">
        <w:rPr>
          <w:color w:val="000000" w:themeColor="text1"/>
          <w:lang w:val="en-GB"/>
        </w:rPr>
        <w:t>.</w:t>
      </w:r>
    </w:p>
    <w:p w14:paraId="0CAC3BBC" w14:textId="77777777" w:rsidR="00701D6A" w:rsidRPr="00AA2D9A" w:rsidRDefault="004B4378" w:rsidP="00F353CC">
      <w:pPr>
        <w:spacing w:line="480" w:lineRule="auto"/>
        <w:jc w:val="both"/>
        <w:rPr>
          <w:i/>
          <w:iCs/>
          <w:color w:val="000000" w:themeColor="text1"/>
          <w:lang w:val="en-GB"/>
        </w:rPr>
      </w:pPr>
      <w:r w:rsidRPr="00AA2D9A">
        <w:rPr>
          <w:i/>
          <w:iCs/>
          <w:color w:val="000000" w:themeColor="text1"/>
          <w:lang w:val="en-GB"/>
        </w:rPr>
        <w:t>NLA dataset</w:t>
      </w:r>
    </w:p>
    <w:p w14:paraId="467C59A3" w14:textId="5F76C532" w:rsidR="00FA6C72" w:rsidRDefault="004B4378" w:rsidP="00352114">
      <w:pPr>
        <w:spacing w:line="480" w:lineRule="auto"/>
        <w:jc w:val="both"/>
        <w:textAlignment w:val="baseline"/>
        <w:rPr>
          <w:color w:val="000000" w:themeColor="text1"/>
          <w:lang w:val="en-GB"/>
        </w:rPr>
      </w:pPr>
      <w:r w:rsidRPr="00AA2D9A">
        <w:rPr>
          <w:color w:val="000000" w:themeColor="text1"/>
          <w:lang w:val="en-GB"/>
        </w:rPr>
        <w:t xml:space="preserve">We used data </w:t>
      </w:r>
      <w:r w:rsidR="00801B3A" w:rsidRPr="00AA2D9A">
        <w:rPr>
          <w:color w:val="000000" w:themeColor="text1"/>
          <w:lang w:val="en-GB"/>
        </w:rPr>
        <w:t>from</w:t>
      </w:r>
      <w:r w:rsidR="00391C8B" w:rsidRPr="00AA2D9A">
        <w:rPr>
          <w:color w:val="000000" w:themeColor="text1"/>
          <w:lang w:val="en-GB"/>
        </w:rPr>
        <w:t xml:space="preserve"> c</w:t>
      </w:r>
      <w:r w:rsidRPr="00AA2D9A">
        <w:rPr>
          <w:color w:val="000000" w:themeColor="text1"/>
          <w:lang w:val="en-GB"/>
        </w:rPr>
        <w:t>ontinental US lakes collected as part of the 2012 National Lakes Assessment survey conducted by the US Environmental Protection Agency (Fig.</w:t>
      </w:r>
      <w:r w:rsidR="00A3684D" w:rsidRPr="00AA2D9A">
        <w:rPr>
          <w:color w:val="000000" w:themeColor="text1"/>
          <w:lang w:val="en-GB"/>
        </w:rPr>
        <w:t xml:space="preserve"> </w:t>
      </w:r>
      <w:r w:rsidRPr="00AA2D9A">
        <w:rPr>
          <w:color w:val="000000" w:themeColor="text1"/>
          <w:lang w:val="en-GB"/>
        </w:rPr>
        <w:t xml:space="preserve">2). NLA is a synoptic sampling program of lakes, reservoirs, and ponds implemented across the </w:t>
      </w:r>
      <w:r w:rsidR="00B620DD" w:rsidRPr="00AA2D9A">
        <w:rPr>
          <w:color w:val="000000" w:themeColor="text1"/>
          <w:lang w:val="en-GB"/>
        </w:rPr>
        <w:t xml:space="preserve">continental </w:t>
      </w:r>
      <w:r w:rsidRPr="00AA2D9A">
        <w:rPr>
          <w:color w:val="000000" w:themeColor="text1"/>
          <w:lang w:val="en-GB"/>
        </w:rPr>
        <w:t>US</w:t>
      </w:r>
      <w:r w:rsidR="00AC24BB" w:rsidRPr="00AA2D9A">
        <w:rPr>
          <w:color w:val="000000" w:themeColor="text1"/>
          <w:lang w:val="en-GB"/>
        </w:rPr>
        <w:t xml:space="preserve"> (Pollard</w:t>
      </w:r>
      <w:r w:rsidR="00B252AE">
        <w:rPr>
          <w:color w:val="000000" w:themeColor="text1"/>
          <w:lang w:val="en-GB"/>
        </w:rPr>
        <w:t>, Hampton, &amp; Leech,</w:t>
      </w:r>
      <w:r w:rsidR="00391C8B" w:rsidRPr="00AA2D9A">
        <w:rPr>
          <w:color w:val="000000" w:themeColor="text1"/>
          <w:lang w:val="en-GB"/>
        </w:rPr>
        <w:t xml:space="preserve"> </w:t>
      </w:r>
      <w:r w:rsidR="00AC24BB" w:rsidRPr="00AA2D9A">
        <w:rPr>
          <w:color w:val="000000" w:themeColor="text1"/>
          <w:lang w:val="en-GB"/>
        </w:rPr>
        <w:t>2018)</w:t>
      </w:r>
      <w:r w:rsidRPr="00AA2D9A">
        <w:rPr>
          <w:color w:val="000000" w:themeColor="text1"/>
          <w:lang w:val="en-GB"/>
        </w:rPr>
        <w:t xml:space="preserve">. The lakes were sampled </w:t>
      </w:r>
      <w:r w:rsidR="00B620DD" w:rsidRPr="00AA2D9A">
        <w:rPr>
          <w:color w:val="000000" w:themeColor="text1"/>
          <w:lang w:val="en-GB"/>
        </w:rPr>
        <w:t xml:space="preserve">once </w:t>
      </w:r>
      <w:r w:rsidRPr="00AA2D9A">
        <w:rPr>
          <w:color w:val="000000" w:themeColor="text1"/>
          <w:lang w:val="en-GB"/>
        </w:rPr>
        <w:t>in the summer (June–September) and were selected from the National Hydrography Datab</w:t>
      </w:r>
      <w:r w:rsidRPr="00AA2D9A">
        <w:rPr>
          <w:color w:val="000000" w:themeColor="text1"/>
          <w:lang w:val="en-GB"/>
        </w:rPr>
        <w:t>ase</w:t>
      </w:r>
      <w:r w:rsidR="00D90DF4" w:rsidRPr="00AA2D9A">
        <w:rPr>
          <w:color w:val="000000" w:themeColor="text1"/>
          <w:lang w:val="en-GB"/>
        </w:rPr>
        <w:t xml:space="preserve">. </w:t>
      </w:r>
      <w:r w:rsidRPr="00AA2D9A">
        <w:rPr>
          <w:color w:val="000000" w:themeColor="text1"/>
          <w:lang w:val="en-GB"/>
        </w:rPr>
        <w:t>At each lake, an extensive set of environmental variables was measured, but we provide sampling details only for variables used in our analysis. Field crews use</w:t>
      </w:r>
      <w:r w:rsidR="00E41B4C" w:rsidRPr="00AA2D9A">
        <w:rPr>
          <w:color w:val="000000" w:themeColor="text1"/>
          <w:lang w:val="en-GB"/>
        </w:rPr>
        <w:t>d</w:t>
      </w:r>
      <w:r w:rsidRPr="00AA2D9A">
        <w:rPr>
          <w:color w:val="000000" w:themeColor="text1"/>
          <w:lang w:val="en-GB"/>
        </w:rPr>
        <w:t xml:space="preserve"> standardized sampling methods across all sites, with collections made during the morning </w:t>
      </w:r>
      <w:r w:rsidRPr="00AA2D9A">
        <w:rPr>
          <w:color w:val="000000" w:themeColor="text1"/>
          <w:lang w:val="en-GB"/>
        </w:rPr>
        <w:t>to early afternoon. All data are freely available onlin</w:t>
      </w:r>
      <w:r w:rsidR="00352114">
        <w:rPr>
          <w:color w:val="000000" w:themeColor="text1"/>
          <w:lang w:val="en-GB"/>
        </w:rPr>
        <w:t>e</w:t>
      </w:r>
      <w:r w:rsidR="00352114" w:rsidRPr="00352114">
        <w:rPr>
          <w:color w:val="000000" w:themeColor="text1"/>
          <w:lang w:val="en-GB"/>
        </w:rPr>
        <w:t xml:space="preserve"> (</w:t>
      </w:r>
      <w:hyperlink r:id="rId14" w:history="1">
        <w:r w:rsidR="00352114" w:rsidRPr="00352114">
          <w:rPr>
            <w:rStyle w:val="Hyperlink"/>
            <w:lang w:val="en-US"/>
          </w:rPr>
          <w:t>https://www.epa.gov/national-aquatic-resource-surveys/manuals-used-national-aquatic-resource-surveys</w:t>
        </w:r>
      </w:hyperlink>
      <w:r w:rsidR="00352114">
        <w:rPr>
          <w:lang w:val="en-US"/>
        </w:rPr>
        <w:t>).</w:t>
      </w:r>
    </w:p>
    <w:p w14:paraId="033C16F3" w14:textId="77777777" w:rsidR="00352114" w:rsidRPr="00AA2D9A" w:rsidRDefault="00352114" w:rsidP="00352114">
      <w:pPr>
        <w:spacing w:line="480" w:lineRule="auto"/>
        <w:jc w:val="both"/>
        <w:textAlignment w:val="baseline"/>
        <w:rPr>
          <w:color w:val="000000" w:themeColor="text1"/>
          <w:lang w:val="en-GB"/>
        </w:rPr>
      </w:pPr>
    </w:p>
    <w:p w14:paraId="0D328E7C" w14:textId="77777777" w:rsidR="00701D6A" w:rsidRPr="00AA2D9A" w:rsidRDefault="004B4378" w:rsidP="00F353CC">
      <w:pPr>
        <w:spacing w:line="480" w:lineRule="auto"/>
        <w:jc w:val="both"/>
        <w:rPr>
          <w:i/>
          <w:iCs/>
          <w:color w:val="000000" w:themeColor="text1"/>
          <w:lang w:val="en-GB"/>
        </w:rPr>
      </w:pPr>
      <w:r w:rsidRPr="00AA2D9A">
        <w:rPr>
          <w:i/>
          <w:iCs/>
          <w:color w:val="000000" w:themeColor="text1"/>
          <w:lang w:val="en-GB"/>
        </w:rPr>
        <w:t xml:space="preserve">Variables examined in this study </w:t>
      </w:r>
    </w:p>
    <w:p w14:paraId="6790E2DE" w14:textId="77777777" w:rsidR="00E40685" w:rsidRPr="00AA2D9A" w:rsidRDefault="004B4378" w:rsidP="00F353CC">
      <w:pPr>
        <w:spacing w:line="480" w:lineRule="auto"/>
        <w:jc w:val="both"/>
        <w:rPr>
          <w:color w:val="000000" w:themeColor="text1"/>
          <w:lang w:val="en-GB"/>
        </w:rPr>
      </w:pPr>
      <w:r w:rsidRPr="00AA2D9A">
        <w:rPr>
          <w:color w:val="000000" w:themeColor="text1"/>
          <w:lang w:val="en-GB"/>
        </w:rPr>
        <w:t xml:space="preserve">To examine the </w:t>
      </w:r>
      <w:r w:rsidR="002F3F43" w:rsidRPr="00AA2D9A">
        <w:rPr>
          <w:color w:val="000000" w:themeColor="text1"/>
          <w:lang w:val="en-GB"/>
        </w:rPr>
        <w:t>size-abundance relationship</w:t>
      </w:r>
      <w:r w:rsidRPr="00AA2D9A">
        <w:rPr>
          <w:color w:val="000000" w:themeColor="text1"/>
          <w:lang w:val="en-GB"/>
        </w:rPr>
        <w:t xml:space="preserve"> </w:t>
      </w:r>
      <w:r w:rsidR="008B28E3" w:rsidRPr="00AA2D9A">
        <w:rPr>
          <w:color w:val="000000" w:themeColor="text1"/>
          <w:lang w:val="en-GB"/>
        </w:rPr>
        <w:t xml:space="preserve">(CCSR) </w:t>
      </w:r>
      <w:r w:rsidRPr="00AA2D9A">
        <w:rPr>
          <w:color w:val="000000" w:themeColor="text1"/>
          <w:lang w:val="en-GB"/>
        </w:rPr>
        <w:t>slope</w:t>
      </w:r>
      <w:r w:rsidR="002F3F43" w:rsidRPr="00AA2D9A">
        <w:rPr>
          <w:color w:val="000000" w:themeColor="text1"/>
          <w:lang w:val="en-GB"/>
        </w:rPr>
        <w:t>s</w:t>
      </w:r>
      <w:r w:rsidRPr="00AA2D9A">
        <w:rPr>
          <w:color w:val="000000" w:themeColor="text1"/>
          <w:lang w:val="en-GB"/>
        </w:rPr>
        <w:t xml:space="preserve"> across lake</w:t>
      </w:r>
      <w:r w:rsidR="002F3F43" w:rsidRPr="00AA2D9A">
        <w:rPr>
          <w:color w:val="000000" w:themeColor="text1"/>
          <w:lang w:val="en-GB"/>
        </w:rPr>
        <w:t xml:space="preserve"> phytoplankton communities</w:t>
      </w:r>
      <w:r w:rsidRPr="00AA2D9A">
        <w:rPr>
          <w:color w:val="000000" w:themeColor="text1"/>
          <w:lang w:val="en-GB"/>
        </w:rPr>
        <w:t xml:space="preserve"> of the NLA dataset, we used the</w:t>
      </w:r>
      <w:r w:rsidR="002F3F43" w:rsidRPr="00AA2D9A">
        <w:rPr>
          <w:color w:val="000000" w:themeColor="text1"/>
          <w:lang w:val="en-GB"/>
        </w:rPr>
        <w:t xml:space="preserve"> </w:t>
      </w:r>
      <w:r w:rsidRPr="00AA2D9A">
        <w:rPr>
          <w:color w:val="000000" w:themeColor="text1"/>
          <w:lang w:val="en-GB"/>
        </w:rPr>
        <w:t>following variables (biological, chemical, and phys</w:t>
      </w:r>
      <w:r w:rsidR="002F3F43" w:rsidRPr="00AA2D9A">
        <w:rPr>
          <w:color w:val="000000" w:themeColor="text1"/>
          <w:lang w:val="en-GB"/>
        </w:rPr>
        <w:t>i</w:t>
      </w:r>
      <w:r w:rsidRPr="00AA2D9A">
        <w:rPr>
          <w:color w:val="000000" w:themeColor="text1"/>
          <w:lang w:val="en-GB"/>
        </w:rPr>
        <w:t xml:space="preserve">cal measurements and samples were </w:t>
      </w:r>
      <w:r w:rsidR="00391C8B" w:rsidRPr="00AA2D9A">
        <w:rPr>
          <w:color w:val="000000" w:themeColor="text1"/>
          <w:lang w:val="en-GB"/>
        </w:rPr>
        <w:t>taken</w:t>
      </w:r>
      <w:r w:rsidRPr="00AA2D9A">
        <w:rPr>
          <w:color w:val="000000" w:themeColor="text1"/>
          <w:lang w:val="en-GB"/>
        </w:rPr>
        <w:t xml:space="preserve"> </w:t>
      </w:r>
      <w:r w:rsidR="00391C8B" w:rsidRPr="00AA2D9A">
        <w:rPr>
          <w:color w:val="000000" w:themeColor="text1"/>
          <w:lang w:val="en-GB"/>
        </w:rPr>
        <w:t>at a deep, open water location (i.e., &lt;50 m</w:t>
      </w:r>
      <w:r w:rsidRPr="00AA2D9A">
        <w:rPr>
          <w:color w:val="000000" w:themeColor="text1"/>
          <w:lang w:val="en-GB"/>
        </w:rPr>
        <w:t xml:space="preserve">) </w:t>
      </w:r>
      <w:r w:rsidR="00391C8B" w:rsidRPr="00AA2D9A">
        <w:rPr>
          <w:color w:val="000000" w:themeColor="text1"/>
          <w:lang w:val="en-GB"/>
        </w:rPr>
        <w:t>in</w:t>
      </w:r>
      <w:r w:rsidRPr="00AA2D9A">
        <w:rPr>
          <w:color w:val="000000" w:themeColor="text1"/>
          <w:lang w:val="en-GB"/>
        </w:rPr>
        <w:t xml:space="preserve"> each</w:t>
      </w:r>
      <w:r w:rsidR="00391C8B" w:rsidRPr="00AA2D9A">
        <w:rPr>
          <w:color w:val="000000" w:themeColor="text1"/>
          <w:lang w:val="en-GB"/>
        </w:rPr>
        <w:t xml:space="preserve"> lake</w:t>
      </w:r>
      <w:r w:rsidRPr="00AA2D9A">
        <w:rPr>
          <w:color w:val="000000" w:themeColor="text1"/>
          <w:lang w:val="en-GB"/>
        </w:rPr>
        <w:t xml:space="preserve"> ecosystem</w:t>
      </w:r>
      <w:r w:rsidR="008B28E3" w:rsidRPr="00AA2D9A">
        <w:rPr>
          <w:color w:val="000000" w:themeColor="text1"/>
          <w:lang w:val="en-GB"/>
        </w:rPr>
        <w:t>)</w:t>
      </w:r>
      <w:r w:rsidRPr="00AA2D9A">
        <w:rPr>
          <w:color w:val="000000" w:themeColor="text1"/>
          <w:lang w:val="en-GB"/>
        </w:rPr>
        <w:t>:</w:t>
      </w:r>
    </w:p>
    <w:p w14:paraId="3C5C44DA" w14:textId="20A3A417" w:rsidR="00DC3C6F" w:rsidRPr="00AA2D9A" w:rsidRDefault="004B4378" w:rsidP="00F353CC">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t>Cell volume: for each sample</w:t>
      </w:r>
      <w:r w:rsidR="00835AD3" w:rsidRPr="00AA2D9A">
        <w:rPr>
          <w:color w:val="000000" w:themeColor="text1"/>
          <w:lang w:val="en-GB"/>
        </w:rPr>
        <w:t xml:space="preserve"> (corresponding to a different lake)</w:t>
      </w:r>
      <w:r w:rsidRPr="00AA2D9A">
        <w:rPr>
          <w:color w:val="000000" w:themeColor="text1"/>
          <w:lang w:val="en-GB"/>
        </w:rPr>
        <w:t xml:space="preserve"> all cell biovolumes of all identified taxa were quantified (μm</w:t>
      </w:r>
      <w:r w:rsidRPr="00AA2D9A">
        <w:rPr>
          <w:color w:val="000000" w:themeColor="text1"/>
          <w:vertAlign w:val="superscript"/>
          <w:lang w:val="en-GB"/>
        </w:rPr>
        <w:t>3</w:t>
      </w:r>
      <w:r w:rsidRPr="00AA2D9A">
        <w:rPr>
          <w:color w:val="000000" w:themeColor="text1"/>
          <w:lang w:val="en-GB"/>
        </w:rPr>
        <w:t xml:space="preserve"> mL</w:t>
      </w:r>
      <w:r w:rsidRPr="00AA2D9A">
        <w:rPr>
          <w:color w:val="000000" w:themeColor="text1"/>
          <w:vertAlign w:val="superscript"/>
          <w:lang w:val="en-GB"/>
        </w:rPr>
        <w:t>-1</w:t>
      </w:r>
      <w:r w:rsidRPr="00AA2D9A">
        <w:rPr>
          <w:color w:val="000000" w:themeColor="text1"/>
          <w:lang w:val="en-GB"/>
        </w:rPr>
        <w:t>). Formulae f</w:t>
      </w:r>
      <w:r w:rsidRPr="00AA2D9A">
        <w:rPr>
          <w:color w:val="000000" w:themeColor="text1"/>
          <w:lang w:val="en-GB"/>
        </w:rPr>
        <w:t>or solid geometric shapes that most closely match the cell shape were used to estimate biovolume (Hillebrand et al.</w:t>
      </w:r>
      <w:r>
        <w:rPr>
          <w:color w:val="000000" w:themeColor="text1"/>
          <w:lang w:val="en-GB"/>
        </w:rPr>
        <w:t>,</w:t>
      </w:r>
      <w:r w:rsidRPr="00AA2D9A">
        <w:rPr>
          <w:color w:val="000000" w:themeColor="text1"/>
          <w:lang w:val="en-GB"/>
        </w:rPr>
        <w:t xml:space="preserve"> 1999). </w:t>
      </w:r>
      <w:r w:rsidR="00AC24BB" w:rsidRPr="00AA2D9A">
        <w:rPr>
          <w:color w:val="000000" w:themeColor="text1"/>
          <w:lang w:val="en-GB"/>
        </w:rPr>
        <w:t>C</w:t>
      </w:r>
      <w:r w:rsidRPr="00AA2D9A">
        <w:rPr>
          <w:color w:val="000000" w:themeColor="text1"/>
          <w:lang w:val="en-GB"/>
        </w:rPr>
        <w:t>ell biovolumes of each tax</w:t>
      </w:r>
      <w:r w:rsidR="001E5809" w:rsidRPr="00AA2D9A">
        <w:rPr>
          <w:color w:val="000000" w:themeColor="text1"/>
          <w:lang w:val="en-GB"/>
        </w:rPr>
        <w:t>on</w:t>
      </w:r>
      <w:r w:rsidRPr="00AA2D9A">
        <w:rPr>
          <w:color w:val="000000" w:themeColor="text1"/>
          <w:lang w:val="en-GB"/>
        </w:rPr>
        <w:t xml:space="preserve"> were then divided by the population density </w:t>
      </w:r>
      <w:r w:rsidR="00957F10" w:rsidRPr="00AA2D9A">
        <w:rPr>
          <w:color w:val="000000" w:themeColor="text1"/>
          <w:lang w:val="en-GB"/>
        </w:rPr>
        <w:t>(cells mL</w:t>
      </w:r>
      <w:r w:rsidR="00957F10" w:rsidRPr="00AA2D9A">
        <w:rPr>
          <w:color w:val="000000" w:themeColor="text1"/>
          <w:vertAlign w:val="superscript"/>
          <w:lang w:val="en-GB"/>
        </w:rPr>
        <w:t>−1</w:t>
      </w:r>
      <w:r w:rsidR="00957F10" w:rsidRPr="00AA2D9A">
        <w:rPr>
          <w:color w:val="000000" w:themeColor="text1"/>
          <w:lang w:val="en-GB"/>
        </w:rPr>
        <w:t xml:space="preserve">) </w:t>
      </w:r>
      <w:r w:rsidRPr="00AA2D9A">
        <w:rPr>
          <w:color w:val="000000" w:themeColor="text1"/>
          <w:lang w:val="en-GB"/>
        </w:rPr>
        <w:t>to estimate the cell volume (S).</w:t>
      </w:r>
    </w:p>
    <w:p w14:paraId="3ACA2FBE" w14:textId="509F8D4F" w:rsidR="00DC3C6F" w:rsidRPr="00AA2D9A" w:rsidRDefault="004B4378" w:rsidP="00F353CC">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t xml:space="preserve">Population </w:t>
      </w:r>
      <w:r w:rsidRPr="00AA2D9A">
        <w:rPr>
          <w:color w:val="000000" w:themeColor="text1"/>
          <w:lang w:val="en-GB"/>
        </w:rPr>
        <w:t>density: phytoplankton population size per unit area (cells mL</w:t>
      </w:r>
      <w:r w:rsidRPr="00AA2D9A">
        <w:rPr>
          <w:color w:val="000000" w:themeColor="text1"/>
          <w:vertAlign w:val="superscript"/>
          <w:lang w:val="en-GB"/>
        </w:rPr>
        <w:t>−1</w:t>
      </w:r>
      <w:r w:rsidRPr="00AA2D9A">
        <w:rPr>
          <w:color w:val="000000" w:themeColor="text1"/>
          <w:lang w:val="en-GB"/>
        </w:rPr>
        <w:t xml:space="preserve">) </w:t>
      </w:r>
      <w:r w:rsidR="00AC24BB" w:rsidRPr="00AA2D9A">
        <w:rPr>
          <w:color w:val="000000" w:themeColor="text1"/>
          <w:lang w:val="en-GB"/>
        </w:rPr>
        <w:t xml:space="preserve">of all taxa </w:t>
      </w:r>
      <w:r w:rsidRPr="00AA2D9A">
        <w:rPr>
          <w:color w:val="000000" w:themeColor="text1"/>
          <w:lang w:val="en-GB"/>
        </w:rPr>
        <w:t>was summed to estimate</w:t>
      </w:r>
      <w:r w:rsidR="00126C53" w:rsidRPr="00AA2D9A">
        <w:rPr>
          <w:color w:val="000000" w:themeColor="text1"/>
          <w:lang w:val="en-GB"/>
        </w:rPr>
        <w:t xml:space="preserve"> to</w:t>
      </w:r>
      <w:r w:rsidRPr="00AA2D9A">
        <w:rPr>
          <w:color w:val="000000" w:themeColor="text1"/>
          <w:lang w:val="en-GB"/>
        </w:rPr>
        <w:t>tal population density</w:t>
      </w:r>
      <w:r w:rsidR="003F141E" w:rsidRPr="00AA2D9A">
        <w:rPr>
          <w:color w:val="000000" w:themeColor="text1"/>
          <w:lang w:val="en-GB"/>
        </w:rPr>
        <w:t xml:space="preserve"> in each lake</w:t>
      </w:r>
      <w:r w:rsidRPr="00AA2D9A">
        <w:rPr>
          <w:color w:val="000000" w:themeColor="text1"/>
          <w:lang w:val="en-GB"/>
        </w:rPr>
        <w:t xml:space="preserve"> (D).</w:t>
      </w:r>
    </w:p>
    <w:p w14:paraId="79966FF9" w14:textId="027883D3" w:rsidR="00DC3C6F" w:rsidRPr="00AA2D9A" w:rsidRDefault="004B4378" w:rsidP="00F353CC">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lastRenderedPageBreak/>
        <w:t>Temperature</w:t>
      </w:r>
      <w:r w:rsidR="00E40685" w:rsidRPr="00AA2D9A">
        <w:rPr>
          <w:color w:val="000000" w:themeColor="text1"/>
          <w:lang w:val="en-GB"/>
        </w:rPr>
        <w:t>: multi-parameter water quality meters (or sonde) were used</w:t>
      </w:r>
      <w:r w:rsidR="00914653" w:rsidRPr="00AA2D9A">
        <w:rPr>
          <w:color w:val="000000" w:themeColor="text1"/>
          <w:lang w:val="en-GB"/>
        </w:rPr>
        <w:t xml:space="preserve"> </w:t>
      </w:r>
      <w:r w:rsidR="00E40685" w:rsidRPr="00AA2D9A">
        <w:rPr>
          <w:color w:val="000000" w:themeColor="text1"/>
          <w:lang w:val="en-GB"/>
        </w:rPr>
        <w:t>to measure temperature</w:t>
      </w:r>
      <w:r w:rsidR="00957F10" w:rsidRPr="00AA2D9A">
        <w:rPr>
          <w:color w:val="000000" w:themeColor="text1"/>
          <w:lang w:val="en-GB"/>
        </w:rPr>
        <w:t xml:space="preserve"> (T - °C)</w:t>
      </w:r>
      <w:r w:rsidR="00E40685" w:rsidRPr="00AA2D9A">
        <w:rPr>
          <w:color w:val="000000" w:themeColor="text1"/>
          <w:lang w:val="en-GB"/>
        </w:rPr>
        <w:t xml:space="preserve"> at the open water location (i.e., &lt;</w:t>
      </w:r>
      <w:r w:rsidR="00C62BAB" w:rsidRPr="00AA2D9A">
        <w:rPr>
          <w:color w:val="000000" w:themeColor="text1"/>
          <w:lang w:val="en-GB"/>
        </w:rPr>
        <w:t>4</w:t>
      </w:r>
      <w:r w:rsidR="00E40685" w:rsidRPr="00AA2D9A">
        <w:rPr>
          <w:color w:val="000000" w:themeColor="text1"/>
          <w:lang w:val="en-GB"/>
        </w:rPr>
        <w:t xml:space="preserve"> m) in each lake ecosystems</w:t>
      </w:r>
      <w:r w:rsidR="002F3F43" w:rsidRPr="00AA2D9A">
        <w:rPr>
          <w:color w:val="000000" w:themeColor="text1"/>
          <w:lang w:val="en-GB"/>
        </w:rPr>
        <w:t xml:space="preserve"> (for each sample there was one temperature measurement taken)</w:t>
      </w:r>
      <w:r w:rsidRPr="00AA2D9A">
        <w:rPr>
          <w:color w:val="000000" w:themeColor="text1"/>
          <w:lang w:val="en-GB"/>
        </w:rPr>
        <w:t>.</w:t>
      </w:r>
    </w:p>
    <w:p w14:paraId="1B52AF80" w14:textId="65C78305" w:rsidR="007D50DA" w:rsidRPr="00AA2D9A" w:rsidRDefault="004B4378" w:rsidP="00F1032B">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t xml:space="preserve">Total phosphorous: </w:t>
      </w:r>
      <w:r w:rsidR="00500107" w:rsidRPr="00AA2D9A">
        <w:rPr>
          <w:color w:val="000000" w:themeColor="text1"/>
          <w:lang w:val="en-GB"/>
        </w:rPr>
        <w:t>water</w:t>
      </w:r>
      <w:r w:rsidRPr="00AA2D9A">
        <w:rPr>
          <w:color w:val="000000" w:themeColor="text1"/>
          <w:lang w:val="en-GB"/>
        </w:rPr>
        <w:t xml:space="preserve"> samples were then filtered (0.4μm) and </w:t>
      </w:r>
      <w:r w:rsidR="001B2867" w:rsidRPr="00AA2D9A">
        <w:rPr>
          <w:color w:val="000000" w:themeColor="text1"/>
          <w:lang w:val="en-GB"/>
        </w:rPr>
        <w:t>total phosphorous</w:t>
      </w:r>
      <w:r w:rsidRPr="00AA2D9A">
        <w:rPr>
          <w:color w:val="000000" w:themeColor="text1"/>
          <w:lang w:val="en-GB"/>
        </w:rPr>
        <w:t xml:space="preserve"> (P </w:t>
      </w:r>
      <w:r w:rsidR="00DB0A34">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μg</w:t>
      </w:r>
      <w:proofErr w:type="spellEnd"/>
      <w:r w:rsidRPr="00AA2D9A">
        <w:rPr>
          <w:color w:val="000000" w:themeColor="text1"/>
          <w:lang w:val="en-GB"/>
        </w:rPr>
        <w:t xml:space="preserve"> L</w:t>
      </w:r>
      <w:r w:rsidRPr="00AA2D9A">
        <w:rPr>
          <w:color w:val="000000" w:themeColor="text1"/>
          <w:vertAlign w:val="superscript"/>
          <w:lang w:val="en-GB"/>
        </w:rPr>
        <w:t>-1</w:t>
      </w:r>
      <w:r w:rsidRPr="00AA2D9A">
        <w:rPr>
          <w:color w:val="000000" w:themeColor="text1"/>
          <w:lang w:val="en-GB"/>
        </w:rPr>
        <w:t xml:space="preserve">) of each sample from each lake was measured </w:t>
      </w:r>
      <w:r w:rsidRPr="00AA2D9A">
        <w:rPr>
          <w:color w:val="000000" w:themeColor="text1"/>
          <w:lang w:val="en-GB"/>
        </w:rPr>
        <w:t>with</w:t>
      </w:r>
      <w:r w:rsidR="00C27A40" w:rsidRPr="00AA2D9A">
        <w:rPr>
          <w:color w:val="000000" w:themeColor="text1"/>
          <w:lang w:val="en-GB"/>
        </w:rPr>
        <w:t xml:space="preserve"> adding ultra-pure acid (e.g., H</w:t>
      </w:r>
      <w:r w:rsidR="00C27A40" w:rsidRPr="00AA2D9A">
        <w:rPr>
          <w:color w:val="000000" w:themeColor="text1"/>
          <w:vertAlign w:val="subscript"/>
          <w:lang w:val="en-GB"/>
        </w:rPr>
        <w:t>2</w:t>
      </w:r>
      <w:r w:rsidR="00C27A40" w:rsidRPr="00AA2D9A">
        <w:rPr>
          <w:color w:val="000000" w:themeColor="text1"/>
          <w:lang w:val="en-GB"/>
        </w:rPr>
        <w:t>SO</w:t>
      </w:r>
      <w:r w:rsidR="00C27A40" w:rsidRPr="00AA2D9A">
        <w:rPr>
          <w:color w:val="000000" w:themeColor="text1"/>
          <w:vertAlign w:val="subscript"/>
          <w:lang w:val="en-GB"/>
        </w:rPr>
        <w:t>4</w:t>
      </w:r>
      <w:r w:rsidR="006B6CE3" w:rsidRPr="00AA2D9A">
        <w:rPr>
          <w:color w:val="000000" w:themeColor="text1"/>
          <w:lang w:val="en-GB"/>
        </w:rPr>
        <w:t>)</w:t>
      </w:r>
      <w:r w:rsidRPr="00AA2D9A">
        <w:rPr>
          <w:color w:val="000000" w:themeColor="text1"/>
          <w:vertAlign w:val="subscript"/>
          <w:lang w:val="en-GB"/>
        </w:rPr>
        <w:t xml:space="preserve"> </w:t>
      </w:r>
      <w:r w:rsidR="006B6CE3" w:rsidRPr="00AA2D9A">
        <w:rPr>
          <w:color w:val="000000" w:themeColor="text1"/>
          <w:lang w:val="en-GB"/>
        </w:rPr>
        <w:t>at each water sample.</w:t>
      </w:r>
    </w:p>
    <w:p w14:paraId="4E2387B5" w14:textId="517AE748" w:rsidR="00FC2546" w:rsidRPr="00AA2D9A" w:rsidRDefault="004B4378" w:rsidP="00FC2546">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t>Herbivorous zooplankton:</w:t>
      </w:r>
      <w:r w:rsidR="00DC3C6F" w:rsidRPr="00AA2D9A">
        <w:rPr>
          <w:color w:val="000000" w:themeColor="text1"/>
          <w:lang w:val="en-GB"/>
        </w:rPr>
        <w:t xml:space="preserve"> mean biomass of</w:t>
      </w:r>
      <w:r w:rsidRPr="00AA2D9A">
        <w:rPr>
          <w:color w:val="000000" w:themeColor="text1"/>
          <w:lang w:val="en-GB"/>
        </w:rPr>
        <w:t xml:space="preserve"> herbivorous</w:t>
      </w:r>
      <w:r w:rsidR="00DC3C6F" w:rsidRPr="00AA2D9A">
        <w:rPr>
          <w:color w:val="000000" w:themeColor="text1"/>
          <w:lang w:val="en-GB"/>
        </w:rPr>
        <w:t xml:space="preserve"> zooplankton (</w:t>
      </w:r>
      <w:proofErr w:type="spellStart"/>
      <w:r w:rsidR="00DC3C6F" w:rsidRPr="00AA2D9A">
        <w:rPr>
          <w:color w:val="000000" w:themeColor="text1"/>
          <w:lang w:val="en-GB"/>
        </w:rPr>
        <w:t>μg</w:t>
      </w:r>
      <w:proofErr w:type="spellEnd"/>
      <w:r w:rsidR="00DC3C6F" w:rsidRPr="00AA2D9A">
        <w:rPr>
          <w:color w:val="000000" w:themeColor="text1"/>
          <w:lang w:val="en-GB"/>
        </w:rPr>
        <w:t xml:space="preserve"> L</w:t>
      </w:r>
      <w:r w:rsidR="00DC3C6F" w:rsidRPr="00AA2D9A">
        <w:rPr>
          <w:color w:val="000000" w:themeColor="text1"/>
          <w:vertAlign w:val="superscript"/>
          <w:lang w:val="en-GB"/>
        </w:rPr>
        <w:t>-1</w:t>
      </w:r>
      <w:r w:rsidR="00DC3C6F" w:rsidRPr="00AA2D9A">
        <w:rPr>
          <w:color w:val="000000" w:themeColor="text1"/>
          <w:lang w:val="en-GB"/>
        </w:rPr>
        <w:t xml:space="preserve">) </w:t>
      </w:r>
      <w:r w:rsidR="001E5809" w:rsidRPr="00AA2D9A">
        <w:rPr>
          <w:color w:val="000000" w:themeColor="text1"/>
          <w:lang w:val="en-GB"/>
        </w:rPr>
        <w:t>in</w:t>
      </w:r>
      <w:r w:rsidR="00DC3C6F" w:rsidRPr="00AA2D9A">
        <w:rPr>
          <w:color w:val="000000" w:themeColor="text1"/>
          <w:lang w:val="en-GB"/>
        </w:rPr>
        <w:t xml:space="preserve"> each lake w</w:t>
      </w:r>
      <w:r w:rsidR="001E5809" w:rsidRPr="00AA2D9A">
        <w:rPr>
          <w:color w:val="000000" w:themeColor="text1"/>
          <w:lang w:val="en-GB"/>
        </w:rPr>
        <w:t>as</w:t>
      </w:r>
      <w:r w:rsidR="00DC3C6F" w:rsidRPr="00AA2D9A">
        <w:rPr>
          <w:color w:val="000000" w:themeColor="text1"/>
          <w:lang w:val="en-GB"/>
        </w:rPr>
        <w:t xml:space="preserve"> used as a proxy </w:t>
      </w:r>
      <w:r w:rsidR="009C3BD4" w:rsidRPr="00AA2D9A">
        <w:rPr>
          <w:color w:val="000000" w:themeColor="text1"/>
          <w:lang w:val="en-GB"/>
        </w:rPr>
        <w:t>for</w:t>
      </w:r>
      <w:r w:rsidR="00DC3C6F" w:rsidRPr="00AA2D9A">
        <w:rPr>
          <w:color w:val="000000" w:themeColor="text1"/>
          <w:lang w:val="en-GB"/>
        </w:rPr>
        <w:t xml:space="preserve"> zooplankton predation pressure (Z)</w:t>
      </w:r>
      <w:r w:rsidRPr="00AA2D9A">
        <w:rPr>
          <w:color w:val="000000" w:themeColor="text1"/>
          <w:lang w:val="en-GB"/>
        </w:rPr>
        <w:t xml:space="preserve"> on phytoplankton</w:t>
      </w:r>
      <w:r w:rsidR="006B6CE3" w:rsidRPr="00AA2D9A">
        <w:rPr>
          <w:color w:val="000000" w:themeColor="text1"/>
          <w:lang w:val="en-GB"/>
        </w:rPr>
        <w:t xml:space="preserve">. </w:t>
      </w:r>
      <w:r w:rsidRPr="00AA2D9A">
        <w:rPr>
          <w:color w:val="000000" w:themeColor="text1"/>
          <w:lang w:val="en-GB"/>
        </w:rPr>
        <w:t xml:space="preserve">To identify the functional </w:t>
      </w:r>
      <w:r w:rsidRPr="00AA2D9A">
        <w:rPr>
          <w:color w:val="000000" w:themeColor="text1"/>
          <w:lang w:val="en-GB"/>
        </w:rPr>
        <w:t>groups (e.g., herbivore, predator</w:t>
      </w:r>
      <w:r w:rsidR="008332FB" w:rsidRPr="00AA2D9A">
        <w:rPr>
          <w:color w:val="000000" w:themeColor="text1"/>
          <w:lang w:val="en-GB"/>
        </w:rPr>
        <w:t xml:space="preserve">, </w:t>
      </w:r>
      <w:r w:rsidRPr="00AA2D9A">
        <w:rPr>
          <w:color w:val="000000" w:themeColor="text1"/>
          <w:lang w:val="en-GB"/>
        </w:rPr>
        <w:t xml:space="preserve">and omnivore), each zooplankton species was </w:t>
      </w:r>
      <w:r w:rsidR="00DB0A34">
        <w:rPr>
          <w:color w:val="000000" w:themeColor="text1"/>
          <w:lang w:val="en-GB"/>
        </w:rPr>
        <w:fldChar w:fldCharType="begin"/>
      </w:r>
      <w:r w:rsidR="00DB0A34">
        <w:rPr>
          <w:color w:val="000000" w:themeColor="text1"/>
          <w:lang w:val="en-GB"/>
        </w:rPr>
        <w:instrText>PAGE</w:instrText>
      </w:r>
      <w:r w:rsidR="00DB0A34">
        <w:rPr>
          <w:color w:val="000000" w:themeColor="text1"/>
          <w:lang w:val="en-GB"/>
        </w:rPr>
        <w:fldChar w:fldCharType="separate"/>
      </w:r>
      <w:proofErr w:type="spellStart"/>
      <w:r w:rsidR="00DB0A34">
        <w:rPr>
          <w:color w:val="000000" w:themeColor="text1"/>
          <w:lang w:val="en-GB"/>
        </w:rPr>
        <w:t>XXX</w:t>
      </w:r>
      <w:r w:rsidR="00DB0A34">
        <w:rPr>
          <w:color w:val="000000" w:themeColor="text1"/>
          <w:lang w:val="en-GB"/>
        </w:rPr>
        <w:fldChar w:fldCharType="end"/>
      </w:r>
      <w:r w:rsidR="00DB0A34">
        <w:rPr>
          <w:color w:val="000000" w:themeColor="text1"/>
          <w:lang w:val="en-GB"/>
        </w:rPr>
        <w:t>odellin</w:t>
      </w:r>
      <w:proofErr w:type="spellEnd"/>
      <w:r w:rsidRPr="00AA2D9A">
        <w:rPr>
          <w:color w:val="000000" w:themeColor="text1"/>
          <w:lang w:val="en-GB"/>
        </w:rPr>
        <w:t xml:space="preserve"> by the expert who identified the species.</w:t>
      </w:r>
    </w:p>
    <w:p w14:paraId="441A0C29" w14:textId="56810D84" w:rsidR="00047648" w:rsidRPr="00AA2D9A" w:rsidRDefault="004B4378" w:rsidP="00FC2546">
      <w:pPr>
        <w:spacing w:line="480" w:lineRule="auto"/>
        <w:jc w:val="both"/>
        <w:textAlignment w:val="baseline"/>
        <w:rPr>
          <w:color w:val="000000" w:themeColor="text1"/>
          <w:lang w:val="en-GB"/>
        </w:rPr>
      </w:pPr>
      <w:r>
        <w:rPr>
          <w:color w:val="000000" w:themeColor="text1"/>
          <w:lang w:val="en-GB"/>
        </w:rPr>
        <w:tab/>
      </w:r>
      <w:r w:rsidR="00A84805" w:rsidRPr="00AA2D9A">
        <w:rPr>
          <w:color w:val="000000" w:themeColor="text1"/>
          <w:lang w:val="en-GB"/>
        </w:rPr>
        <w:t xml:space="preserve">The </w:t>
      </w:r>
      <w:r w:rsidR="003B0ADD" w:rsidRPr="00AA2D9A">
        <w:rPr>
          <w:color w:val="000000" w:themeColor="text1"/>
          <w:lang w:val="en-GB"/>
        </w:rPr>
        <w:t>NLA</w:t>
      </w:r>
      <w:r w:rsidR="00A84805" w:rsidRPr="00AA2D9A">
        <w:rPr>
          <w:color w:val="000000" w:themeColor="text1"/>
          <w:lang w:val="en-GB"/>
        </w:rPr>
        <w:t xml:space="preserve"> sampling of both biotic and abiotic components and sample processing procedures are described in detail and discussed elsewhere (</w:t>
      </w:r>
      <w:hyperlink r:id="rId15" w:history="1">
        <w:r w:rsidR="00DB0A34" w:rsidRPr="00AA2D9A">
          <w:rPr>
            <w:rStyle w:val="Hyperlink"/>
            <w:lang w:val="en-GB"/>
          </w:rPr>
          <w:t>https://www.epa.gov/national-aquatic-resource-surveys/manuals-used-national-aquatic-resource-surveys</w:t>
        </w:r>
      </w:hyperlink>
      <w:r w:rsidR="00A84805" w:rsidRPr="00AA2D9A">
        <w:rPr>
          <w:color w:val="000000" w:themeColor="text1"/>
          <w:lang w:val="en-GB"/>
        </w:rPr>
        <w:t>).</w:t>
      </w:r>
    </w:p>
    <w:p w14:paraId="6AD6272C" w14:textId="77777777" w:rsidR="00047648" w:rsidRPr="00AA2D9A" w:rsidRDefault="004B4378" w:rsidP="00F353CC">
      <w:pPr>
        <w:spacing w:line="480" w:lineRule="auto"/>
        <w:jc w:val="both"/>
        <w:rPr>
          <w:i/>
          <w:iCs/>
          <w:color w:val="000000" w:themeColor="text1"/>
          <w:lang w:val="en-GB"/>
        </w:rPr>
      </w:pPr>
      <w:r w:rsidRPr="00AA2D9A">
        <w:rPr>
          <w:i/>
          <w:iCs/>
          <w:color w:val="000000" w:themeColor="text1"/>
          <w:lang w:val="en-GB"/>
        </w:rPr>
        <w:t xml:space="preserve">Data exclusion </w:t>
      </w:r>
      <w:r w:rsidRPr="00AA2D9A">
        <w:rPr>
          <w:i/>
          <w:iCs/>
          <w:color w:val="000000" w:themeColor="text1"/>
          <w:lang w:val="en-GB"/>
        </w:rPr>
        <w:t>rules</w:t>
      </w:r>
    </w:p>
    <w:p w14:paraId="34A9B70D" w14:textId="14910375" w:rsidR="002F3F43" w:rsidRPr="00AA2D9A" w:rsidRDefault="004B4378" w:rsidP="00F353CC">
      <w:pPr>
        <w:spacing w:line="480" w:lineRule="auto"/>
        <w:jc w:val="both"/>
        <w:rPr>
          <w:iCs/>
          <w:color w:val="000000" w:themeColor="text1"/>
          <w:lang w:val="en-GB"/>
        </w:rPr>
      </w:pPr>
      <w:r>
        <w:rPr>
          <w:iCs/>
          <w:color w:val="000000" w:themeColor="text1"/>
          <w:lang w:val="en-GB"/>
        </w:rPr>
        <w:tab/>
      </w:r>
      <w:r w:rsidR="00A84805" w:rsidRPr="00AA2D9A">
        <w:rPr>
          <w:iCs/>
          <w:color w:val="000000" w:themeColor="text1"/>
          <w:lang w:val="en-GB"/>
        </w:rPr>
        <w:t xml:space="preserve">We </w:t>
      </w:r>
      <w:r w:rsidR="00534FA0" w:rsidRPr="00AA2D9A">
        <w:rPr>
          <w:iCs/>
          <w:color w:val="000000" w:themeColor="text1"/>
          <w:lang w:val="en-GB"/>
        </w:rPr>
        <w:t>exclu</w:t>
      </w:r>
      <w:r w:rsidR="00842F2E" w:rsidRPr="00AA2D9A">
        <w:rPr>
          <w:iCs/>
          <w:color w:val="000000" w:themeColor="text1"/>
          <w:lang w:val="en-GB"/>
        </w:rPr>
        <w:t>ded some data</w:t>
      </w:r>
      <w:r w:rsidR="00534FA0" w:rsidRPr="00AA2D9A">
        <w:rPr>
          <w:iCs/>
          <w:color w:val="000000" w:themeColor="text1"/>
          <w:lang w:val="en-GB"/>
        </w:rPr>
        <w:t xml:space="preserve"> to avoid bias </w:t>
      </w:r>
      <w:r w:rsidR="008B28E3" w:rsidRPr="00AA2D9A">
        <w:rPr>
          <w:iCs/>
          <w:color w:val="000000" w:themeColor="text1"/>
          <w:lang w:val="en-GB"/>
        </w:rPr>
        <w:t>in</w:t>
      </w:r>
      <w:r w:rsidR="00534FA0" w:rsidRPr="00AA2D9A">
        <w:rPr>
          <w:iCs/>
          <w:color w:val="000000" w:themeColor="text1"/>
          <w:lang w:val="en-GB"/>
        </w:rPr>
        <w:t xml:space="preserve"> our size-abundance relationship</w:t>
      </w:r>
      <w:r w:rsidR="008B28E3" w:rsidRPr="00AA2D9A">
        <w:rPr>
          <w:iCs/>
          <w:color w:val="000000" w:themeColor="text1"/>
          <w:lang w:val="en-GB"/>
        </w:rPr>
        <w:t>s</w:t>
      </w:r>
      <w:r w:rsidR="00534FA0" w:rsidRPr="00AA2D9A">
        <w:rPr>
          <w:iCs/>
          <w:color w:val="000000" w:themeColor="text1"/>
          <w:lang w:val="en-GB"/>
        </w:rPr>
        <w:t xml:space="preserve">. After </w:t>
      </w:r>
      <w:r w:rsidR="00A84805" w:rsidRPr="00AA2D9A">
        <w:rPr>
          <w:iCs/>
          <w:color w:val="000000" w:themeColor="text1"/>
          <w:lang w:val="en-GB"/>
        </w:rPr>
        <w:t>these exclusion steps, we were left with data from 1048 lakes.</w:t>
      </w:r>
      <w:r w:rsidR="00534FA0" w:rsidRPr="00AA2D9A">
        <w:rPr>
          <w:iCs/>
          <w:color w:val="000000" w:themeColor="text1"/>
          <w:lang w:val="en-GB"/>
        </w:rPr>
        <w:t xml:space="preserve"> The exclusion rules </w:t>
      </w:r>
      <w:r w:rsidR="00842F2E" w:rsidRPr="00AA2D9A">
        <w:rPr>
          <w:iCs/>
          <w:color w:val="000000" w:themeColor="text1"/>
          <w:lang w:val="en-GB"/>
        </w:rPr>
        <w:t>are</w:t>
      </w:r>
      <w:r w:rsidR="00534FA0" w:rsidRPr="00AA2D9A">
        <w:rPr>
          <w:iCs/>
          <w:color w:val="000000" w:themeColor="text1"/>
          <w:lang w:val="en-GB"/>
        </w:rPr>
        <w:t xml:space="preserve"> reported below:</w:t>
      </w:r>
    </w:p>
    <w:p w14:paraId="6DE02F22" w14:textId="57D8F1FC" w:rsidR="00835AD3" w:rsidRPr="00AA2D9A" w:rsidRDefault="004B4378" w:rsidP="00F353CC">
      <w:pPr>
        <w:pStyle w:val="ListParagraph"/>
        <w:numPr>
          <w:ilvl w:val="0"/>
          <w:numId w:val="21"/>
        </w:numPr>
        <w:spacing w:line="480" w:lineRule="auto"/>
        <w:jc w:val="both"/>
        <w:rPr>
          <w:color w:val="000000" w:themeColor="text1"/>
          <w:lang w:val="en-GB"/>
        </w:rPr>
      </w:pPr>
      <w:r w:rsidRPr="00AA2D9A">
        <w:rPr>
          <w:color w:val="000000" w:themeColor="text1"/>
          <w:lang w:val="en-GB"/>
        </w:rPr>
        <w:t xml:space="preserve">A small number of lakes were visited and measured more than once. </w:t>
      </w:r>
      <w:r w:rsidRPr="00AA2D9A">
        <w:rPr>
          <w:color w:val="000000" w:themeColor="text1"/>
          <w:lang w:val="en-GB"/>
        </w:rPr>
        <w:t>To avoid complications associated with non-independence of data points, we included data from only the first visit to each lake.</w:t>
      </w:r>
    </w:p>
    <w:p w14:paraId="4C7D1B25" w14:textId="00760A5A" w:rsidR="00835AD3" w:rsidRPr="00AA2D9A" w:rsidRDefault="004B4378" w:rsidP="00F353CC">
      <w:pPr>
        <w:pStyle w:val="ListParagraph"/>
        <w:numPr>
          <w:ilvl w:val="0"/>
          <w:numId w:val="21"/>
        </w:numPr>
        <w:spacing w:line="480" w:lineRule="auto"/>
        <w:jc w:val="both"/>
        <w:rPr>
          <w:color w:val="000000" w:themeColor="text1"/>
          <w:lang w:val="en-GB"/>
        </w:rPr>
      </w:pPr>
      <w:r w:rsidRPr="00AA2D9A">
        <w:rPr>
          <w:color w:val="000000" w:themeColor="text1"/>
          <w:lang w:val="en-GB"/>
        </w:rPr>
        <w:t>For three lakes</w:t>
      </w:r>
      <w:r w:rsidR="00666076" w:rsidRPr="00AA2D9A">
        <w:rPr>
          <w:color w:val="000000" w:themeColor="text1"/>
          <w:lang w:val="en-GB"/>
        </w:rPr>
        <w:t>,</w:t>
      </w:r>
      <w:r w:rsidRPr="00AA2D9A">
        <w:rPr>
          <w:color w:val="000000" w:themeColor="text1"/>
          <w:lang w:val="en-GB"/>
        </w:rPr>
        <w:t xml:space="preserve"> </w:t>
      </w:r>
      <w:r w:rsidRPr="00AA2D9A">
        <w:rPr>
          <w:i/>
          <w:iCs/>
          <w:color w:val="000000" w:themeColor="text1"/>
          <w:lang w:val="en-GB"/>
        </w:rPr>
        <w:t>in situ</w:t>
      </w:r>
      <w:r w:rsidRPr="00AA2D9A">
        <w:rPr>
          <w:color w:val="000000" w:themeColor="text1"/>
          <w:lang w:val="en-GB"/>
        </w:rPr>
        <w:t xml:space="preserve"> temperatures</w:t>
      </w:r>
      <w:r w:rsidR="00280196" w:rsidRPr="00AA2D9A">
        <w:rPr>
          <w:color w:val="000000" w:themeColor="text1"/>
          <w:lang w:val="en-GB"/>
        </w:rPr>
        <w:t xml:space="preserve"> of</w:t>
      </w:r>
      <w:r w:rsidRPr="00AA2D9A">
        <w:rPr>
          <w:color w:val="000000" w:themeColor="text1"/>
          <w:lang w:val="en-GB"/>
        </w:rPr>
        <w:t xml:space="preserve"> &gt;60 °C were recorded. We treated these as errors and excluded these temperature values</w:t>
      </w:r>
      <w:r w:rsidRPr="00AA2D9A">
        <w:rPr>
          <w:color w:val="000000" w:themeColor="text1"/>
          <w:lang w:val="en-GB"/>
        </w:rPr>
        <w:t>. For reference, the next highest temperature recorded was 35.5 °C.</w:t>
      </w:r>
    </w:p>
    <w:p w14:paraId="76873494" w14:textId="16AF4630" w:rsidR="00835AD3" w:rsidRPr="00AA2D9A" w:rsidRDefault="004B4378" w:rsidP="00F353CC">
      <w:pPr>
        <w:pStyle w:val="ListParagraph"/>
        <w:numPr>
          <w:ilvl w:val="0"/>
          <w:numId w:val="21"/>
        </w:numPr>
        <w:spacing w:line="480" w:lineRule="auto"/>
        <w:jc w:val="both"/>
        <w:rPr>
          <w:color w:val="000000" w:themeColor="text1"/>
          <w:lang w:val="en-GB"/>
        </w:rPr>
      </w:pPr>
      <w:r w:rsidRPr="00AA2D9A">
        <w:rPr>
          <w:color w:val="000000" w:themeColor="text1"/>
          <w:lang w:val="en-GB"/>
        </w:rPr>
        <w:t xml:space="preserve">We also excluded zooplankton species that were recorded as being parasitic or carnivorous from our analyses, with the goal of capturing the herbivorous zooplankton. Not all species had an </w:t>
      </w:r>
      <w:r w:rsidRPr="00AA2D9A">
        <w:rPr>
          <w:color w:val="000000" w:themeColor="text1"/>
          <w:lang w:val="en-GB"/>
        </w:rPr>
        <w:t>ecological descriptor, so this step only excluded species for which information was available in the dataset.</w:t>
      </w:r>
    </w:p>
    <w:p w14:paraId="3BF8FF50" w14:textId="70B07433" w:rsidR="00957F10" w:rsidRPr="00AA2D9A" w:rsidRDefault="004B4378" w:rsidP="00F353CC">
      <w:pPr>
        <w:pStyle w:val="ListParagraph"/>
        <w:numPr>
          <w:ilvl w:val="0"/>
          <w:numId w:val="21"/>
        </w:numPr>
        <w:spacing w:line="480" w:lineRule="auto"/>
        <w:jc w:val="both"/>
        <w:rPr>
          <w:color w:val="000000" w:themeColor="text1"/>
          <w:lang w:val="en-GB"/>
        </w:rPr>
      </w:pPr>
      <w:r w:rsidRPr="00AA2D9A">
        <w:rPr>
          <w:color w:val="000000" w:themeColor="text1"/>
          <w:lang w:val="en-GB"/>
        </w:rPr>
        <w:lastRenderedPageBreak/>
        <w:t>Data from 85 lakes were excluded from the model fitting process because of the absence of measurements of at least one of our study variables.</w:t>
      </w:r>
    </w:p>
    <w:p w14:paraId="5A67691E" w14:textId="77777777" w:rsidR="00047648" w:rsidRPr="00AA2D9A" w:rsidRDefault="004B4378" w:rsidP="00B244C9">
      <w:pPr>
        <w:spacing w:line="360" w:lineRule="auto"/>
        <w:jc w:val="both"/>
        <w:rPr>
          <w:i/>
          <w:iCs/>
          <w:color w:val="000000" w:themeColor="text1"/>
          <w:lang w:val="en-GB"/>
        </w:rPr>
      </w:pPr>
      <w:r w:rsidRPr="00AA2D9A">
        <w:rPr>
          <w:i/>
          <w:iCs/>
          <w:color w:val="000000" w:themeColor="text1"/>
          <w:lang w:val="en-GB"/>
        </w:rPr>
        <w:t>Data processing steps</w:t>
      </w:r>
    </w:p>
    <w:p w14:paraId="4C38818F" w14:textId="1E5DF711" w:rsidR="007D50DA" w:rsidRPr="00AA2D9A" w:rsidRDefault="004B4378" w:rsidP="00B244C9">
      <w:pPr>
        <w:spacing w:line="360" w:lineRule="auto"/>
        <w:rPr>
          <w:color w:val="000000" w:themeColor="text1"/>
          <w:lang w:val="en-GB"/>
        </w:rPr>
      </w:pPr>
      <w:r>
        <w:rPr>
          <w:color w:val="000000" w:themeColor="text1"/>
          <w:lang w:val="en-GB"/>
        </w:rPr>
        <w:tab/>
      </w:r>
      <w:r w:rsidR="00A84805" w:rsidRPr="00AA2D9A">
        <w:rPr>
          <w:color w:val="000000" w:themeColor="text1"/>
          <w:lang w:val="en-GB"/>
        </w:rPr>
        <w:t>F</w:t>
      </w:r>
      <w:r w:rsidR="00047648" w:rsidRPr="00AA2D9A">
        <w:rPr>
          <w:color w:val="000000" w:themeColor="text1"/>
          <w:lang w:val="en-GB"/>
        </w:rPr>
        <w:t>or each lake, we calculated the following quantities:</w:t>
      </w:r>
    </w:p>
    <w:p w14:paraId="2ECF26BD" w14:textId="77777777" w:rsidR="00047648" w:rsidRPr="00AA2D9A" w:rsidRDefault="004B4378" w:rsidP="00B244C9">
      <w:pPr>
        <w:pStyle w:val="ListParagraph"/>
        <w:numPr>
          <w:ilvl w:val="0"/>
          <w:numId w:val="19"/>
        </w:numPr>
        <w:spacing w:line="360" w:lineRule="auto"/>
        <w:jc w:val="both"/>
        <w:rPr>
          <w:color w:val="000000" w:themeColor="text1"/>
          <w:lang w:val="en-GB"/>
        </w:rPr>
      </w:pPr>
      <w:r w:rsidRPr="00AA2D9A">
        <w:rPr>
          <w:color w:val="000000" w:themeColor="text1"/>
          <w:lang w:val="en-GB"/>
        </w:rPr>
        <w:t>t</w:t>
      </w:r>
      <w:r w:rsidR="00747B65" w:rsidRPr="00AA2D9A">
        <w:rPr>
          <w:color w:val="000000" w:themeColor="text1"/>
          <w:lang w:val="en-GB"/>
        </w:rPr>
        <w:t xml:space="preserve">otal </w:t>
      </w:r>
      <w:r w:rsidR="00957F10" w:rsidRPr="00AA2D9A">
        <w:rPr>
          <w:color w:val="000000" w:themeColor="text1"/>
          <w:lang w:val="en-GB"/>
        </w:rPr>
        <w:t>population density</w:t>
      </w:r>
      <w:r w:rsidRPr="00AA2D9A">
        <w:rPr>
          <w:color w:val="000000" w:themeColor="text1"/>
          <w:lang w:val="en-GB"/>
        </w:rPr>
        <w:t xml:space="preserve"> of phytoplankton cells in each lake</w:t>
      </w:r>
    </w:p>
    <w:p w14:paraId="5C0DE7B1" w14:textId="77777777" w:rsidR="00047648" w:rsidRPr="00AA2D9A" w:rsidRDefault="004B4378" w:rsidP="00B244C9">
      <w:pPr>
        <w:pStyle w:val="ListParagraph"/>
        <w:numPr>
          <w:ilvl w:val="0"/>
          <w:numId w:val="19"/>
        </w:numPr>
        <w:spacing w:line="360" w:lineRule="auto"/>
        <w:jc w:val="both"/>
        <w:rPr>
          <w:color w:val="000000" w:themeColor="text1"/>
          <w:lang w:val="en-GB"/>
        </w:rPr>
      </w:pPr>
      <w:r w:rsidRPr="00AA2D9A">
        <w:rPr>
          <w:color w:val="000000" w:themeColor="text1"/>
          <w:lang w:val="en-GB"/>
        </w:rPr>
        <w:t>mean volume of all cells in each lake</w:t>
      </w:r>
    </w:p>
    <w:p w14:paraId="1C7E52A3" w14:textId="77777777" w:rsidR="00047648" w:rsidRPr="00AA2D9A" w:rsidRDefault="004B4378" w:rsidP="00B244C9">
      <w:pPr>
        <w:pStyle w:val="ListParagraph"/>
        <w:numPr>
          <w:ilvl w:val="0"/>
          <w:numId w:val="19"/>
        </w:numPr>
        <w:spacing w:line="360" w:lineRule="auto"/>
        <w:jc w:val="both"/>
        <w:rPr>
          <w:color w:val="000000" w:themeColor="text1"/>
          <w:lang w:val="en-GB"/>
        </w:rPr>
      </w:pPr>
      <w:r w:rsidRPr="00AA2D9A">
        <w:rPr>
          <w:color w:val="000000" w:themeColor="text1"/>
          <w:lang w:val="en-GB"/>
        </w:rPr>
        <w:t>mean zooplankton biomass in each lake</w:t>
      </w:r>
    </w:p>
    <w:p w14:paraId="48DE9DE1" w14:textId="77777777" w:rsidR="001149E8" w:rsidRDefault="001149E8" w:rsidP="001149E8">
      <w:pPr>
        <w:spacing w:line="480" w:lineRule="auto"/>
        <w:rPr>
          <w:i/>
          <w:iCs/>
          <w:color w:val="000000" w:themeColor="text1"/>
          <w:lang w:val="en-US"/>
        </w:rPr>
      </w:pPr>
    </w:p>
    <w:p w14:paraId="47676F9D" w14:textId="5D38032C" w:rsidR="001149E8" w:rsidRPr="001149E8" w:rsidRDefault="001149E8" w:rsidP="001149E8">
      <w:pPr>
        <w:spacing w:line="480" w:lineRule="auto"/>
        <w:rPr>
          <w:i/>
          <w:iCs/>
          <w:color w:val="000000" w:themeColor="text1"/>
          <w:lang w:val="en-US"/>
        </w:rPr>
      </w:pPr>
      <w:r w:rsidRPr="001149E8">
        <w:rPr>
          <w:i/>
          <w:iCs/>
          <w:color w:val="000000" w:themeColor="text1"/>
          <w:lang w:val="en-US"/>
        </w:rPr>
        <w:t>Hypotheses evaluated</w:t>
      </w:r>
    </w:p>
    <w:p w14:paraId="5F078E13" w14:textId="44CA32AD" w:rsidR="00126C53" w:rsidRPr="001149E8" w:rsidRDefault="004B4378" w:rsidP="001149E8">
      <w:pPr>
        <w:spacing w:line="480" w:lineRule="auto"/>
        <w:ind w:firstLine="708"/>
        <w:jc w:val="both"/>
        <w:rPr>
          <w:b/>
          <w:bCs/>
          <w:i/>
          <w:iCs/>
          <w:color w:val="000000" w:themeColor="text1"/>
          <w:lang w:val="en-GB"/>
        </w:rPr>
      </w:pPr>
      <w:r w:rsidRPr="00AA2D9A">
        <w:rPr>
          <w:color w:val="000000" w:themeColor="text1"/>
          <w:lang w:val="en-GB"/>
        </w:rPr>
        <w:t>We quantif</w:t>
      </w:r>
      <w:r w:rsidR="00713FE3" w:rsidRPr="00AA2D9A">
        <w:rPr>
          <w:color w:val="000000" w:themeColor="text1"/>
          <w:lang w:val="en-GB"/>
        </w:rPr>
        <w:t>ied</w:t>
      </w:r>
      <w:r w:rsidRPr="00AA2D9A">
        <w:rPr>
          <w:color w:val="000000" w:themeColor="text1"/>
          <w:lang w:val="en-GB"/>
        </w:rPr>
        <w:t xml:space="preserve"> the CCSR and its dependence on environmental variation using </w:t>
      </w:r>
      <w:del w:id="6" w:author="Wesner, Jeff S" w:date="2023-02-21T13:13:00Z">
        <w:r w:rsidR="00706DEC" w:rsidRPr="00AA2D9A" w:rsidDel="00906382">
          <w:rPr>
            <w:color w:val="000000" w:themeColor="text1"/>
            <w:lang w:val="en-GB"/>
          </w:rPr>
          <w:delText xml:space="preserve">Bayesian </w:delText>
        </w:r>
      </w:del>
      <w:r w:rsidRPr="00AA2D9A">
        <w:rPr>
          <w:color w:val="000000" w:themeColor="text1"/>
          <w:lang w:val="en-GB"/>
        </w:rPr>
        <w:t>linear</w:t>
      </w:r>
      <w:r w:rsidR="00C43B53" w:rsidRPr="00AA2D9A">
        <w:rPr>
          <w:color w:val="000000" w:themeColor="text1"/>
          <w:lang w:val="en-GB"/>
        </w:rPr>
        <w:t xml:space="preserve"> mixed</w:t>
      </w:r>
      <w:r w:rsidRPr="00AA2D9A">
        <w:rPr>
          <w:color w:val="000000" w:themeColor="text1"/>
          <w:lang w:val="en-GB"/>
        </w:rPr>
        <w:t xml:space="preserve"> models. As a first step, we developed </w:t>
      </w:r>
      <w:r w:rsidRPr="00AA2D9A">
        <w:rPr>
          <w:i/>
          <w:iCs/>
          <w:color w:val="000000" w:themeColor="text1"/>
          <w:lang w:val="en-GB"/>
        </w:rPr>
        <w:t>a priori</w:t>
      </w:r>
      <w:r w:rsidRPr="00AA2D9A">
        <w:rPr>
          <w:color w:val="000000" w:themeColor="text1"/>
          <w:lang w:val="en-GB"/>
        </w:rPr>
        <w:t xml:space="preserve"> hypotheses about how environmental variation should affect the CCSR.</w:t>
      </w:r>
      <w:r w:rsidR="001149E8">
        <w:rPr>
          <w:b/>
          <w:bCs/>
          <w:i/>
          <w:iCs/>
          <w:color w:val="000000" w:themeColor="text1"/>
          <w:lang w:val="en-GB"/>
        </w:rPr>
        <w:t xml:space="preserve"> </w:t>
      </w:r>
      <w:r w:rsidRPr="00AA2D9A">
        <w:rPr>
          <w:color w:val="000000" w:themeColor="text1"/>
          <w:lang w:val="en-GB"/>
        </w:rPr>
        <w:t>First, we tested whether the slope for the phytoplankton</w:t>
      </w:r>
      <w:r w:rsidRPr="00AA2D9A">
        <w:rPr>
          <w:color w:val="000000" w:themeColor="text1"/>
          <w:lang w:val="en-GB"/>
        </w:rPr>
        <w:t xml:space="preserve"> CCSR for all lakes sampled was -3/4, as predicted by the MTE</w:t>
      </w:r>
      <w:r w:rsidR="007D50DA" w:rsidRPr="00AA2D9A">
        <w:rPr>
          <w:color w:val="000000" w:themeColor="text1"/>
          <w:lang w:val="en-GB"/>
        </w:rPr>
        <w:t>, or to -1 as observed in previous studies</w:t>
      </w:r>
      <w:r w:rsidRPr="00AA2D9A">
        <w:rPr>
          <w:color w:val="000000" w:themeColor="text1"/>
          <w:lang w:val="en-GB"/>
        </w:rPr>
        <w:t>. Second, we tested whether the CCSR scaling slope was invariant, regardless of variation in water temperature</w:t>
      </w:r>
      <w:r w:rsidR="007D50DA" w:rsidRPr="00AA2D9A">
        <w:rPr>
          <w:color w:val="000000" w:themeColor="text1"/>
          <w:lang w:val="en-GB"/>
        </w:rPr>
        <w:t xml:space="preserve">, total </w:t>
      </w:r>
      <w:r w:rsidR="002A1C67" w:rsidRPr="00AA2D9A">
        <w:rPr>
          <w:color w:val="000000" w:themeColor="text1"/>
          <w:lang w:val="en-GB"/>
        </w:rPr>
        <w:t>phosphorous availability</w:t>
      </w:r>
      <w:r w:rsidR="007D50DA" w:rsidRPr="00AA2D9A">
        <w:rPr>
          <w:color w:val="000000" w:themeColor="text1"/>
          <w:lang w:val="en-GB"/>
        </w:rPr>
        <w:t xml:space="preserve"> and zooplankton biomass (as a proxy of predation pressure)</w:t>
      </w:r>
      <w:r w:rsidRPr="00AA2D9A">
        <w:rPr>
          <w:color w:val="000000" w:themeColor="text1"/>
          <w:lang w:val="en-GB"/>
        </w:rPr>
        <w:t xml:space="preserve">, again as predicted by the MTE (Fig. 1). These environmental variables were selected because they are </w:t>
      </w:r>
      <w:r w:rsidR="007D50DA" w:rsidRPr="00AA2D9A">
        <w:rPr>
          <w:color w:val="000000" w:themeColor="text1"/>
          <w:lang w:val="en-GB"/>
        </w:rPr>
        <w:t xml:space="preserve">all </w:t>
      </w:r>
      <w:r w:rsidRPr="00AA2D9A">
        <w:rPr>
          <w:color w:val="000000" w:themeColor="text1"/>
          <w:lang w:val="en-GB"/>
        </w:rPr>
        <w:t xml:space="preserve">known to affect </w:t>
      </w:r>
      <w:r w:rsidR="009B46A5" w:rsidRPr="00AA2D9A">
        <w:rPr>
          <w:color w:val="000000" w:themeColor="text1"/>
          <w:lang w:val="en-GB"/>
        </w:rPr>
        <w:t xml:space="preserve">physiological </w:t>
      </w:r>
      <w:r w:rsidR="009140E2" w:rsidRPr="00AA2D9A">
        <w:rPr>
          <w:color w:val="000000" w:themeColor="text1"/>
          <w:lang w:val="en-GB"/>
        </w:rPr>
        <w:t xml:space="preserve">and ecological </w:t>
      </w:r>
      <w:r w:rsidR="009B46A5" w:rsidRPr="00AA2D9A">
        <w:rPr>
          <w:color w:val="000000" w:themeColor="text1"/>
          <w:lang w:val="en-GB"/>
        </w:rPr>
        <w:t xml:space="preserve">processes that are related </w:t>
      </w:r>
      <w:r w:rsidR="001B2DFE" w:rsidRPr="00AA2D9A">
        <w:rPr>
          <w:color w:val="000000" w:themeColor="text1"/>
          <w:lang w:val="en-GB"/>
        </w:rPr>
        <w:t xml:space="preserve">to </w:t>
      </w:r>
      <w:r w:rsidR="009B46A5" w:rsidRPr="00AA2D9A">
        <w:rPr>
          <w:color w:val="000000" w:themeColor="text1"/>
          <w:lang w:val="en-GB"/>
        </w:rPr>
        <w:t>the body size and the abundance of the species present in the community (</w:t>
      </w:r>
      <w:r w:rsidR="009B46A5" w:rsidRPr="00AA2D9A">
        <w:rPr>
          <w:i/>
          <w:color w:val="000000" w:themeColor="text1"/>
          <w:lang w:val="en-GB"/>
        </w:rPr>
        <w:t>see</w:t>
      </w:r>
      <w:r w:rsidR="009B46A5" w:rsidRPr="00AA2D9A">
        <w:rPr>
          <w:color w:val="000000" w:themeColor="text1"/>
          <w:lang w:val="en-GB"/>
        </w:rPr>
        <w:t xml:space="preserve"> Introduction)</w:t>
      </w:r>
      <w:r w:rsidRPr="00AA2D9A">
        <w:rPr>
          <w:color w:val="000000" w:themeColor="text1"/>
          <w:lang w:val="en-GB"/>
        </w:rPr>
        <w:t>.</w:t>
      </w:r>
    </w:p>
    <w:p w14:paraId="7E1A06A3" w14:textId="77777777" w:rsidR="001149E8" w:rsidRPr="00807CF5" w:rsidRDefault="001149E8" w:rsidP="001149E8">
      <w:pPr>
        <w:spacing w:line="480" w:lineRule="auto"/>
        <w:jc w:val="both"/>
        <w:rPr>
          <w:i/>
          <w:iCs/>
          <w:color w:val="000000" w:themeColor="text1"/>
          <w:lang w:val="en-US"/>
        </w:rPr>
      </w:pPr>
      <w:r w:rsidRPr="00807CF5">
        <w:rPr>
          <w:i/>
          <w:iCs/>
          <w:color w:val="000000" w:themeColor="text1"/>
          <w:lang w:val="en-US"/>
        </w:rPr>
        <w:t xml:space="preserve">Model </w:t>
      </w:r>
      <w:r>
        <w:rPr>
          <w:i/>
          <w:iCs/>
          <w:color w:val="000000" w:themeColor="text1"/>
          <w:lang w:val="en-US"/>
        </w:rPr>
        <w:t>structure</w:t>
      </w:r>
    </w:p>
    <w:p w14:paraId="12FBEFF3" w14:textId="77777777" w:rsidR="00303EC6" w:rsidRPr="00AA2D9A" w:rsidRDefault="004B4378" w:rsidP="00F353CC">
      <w:pPr>
        <w:spacing w:line="480" w:lineRule="auto"/>
        <w:ind w:firstLine="708"/>
        <w:jc w:val="both"/>
        <w:rPr>
          <w:color w:val="000000" w:themeColor="text1"/>
          <w:lang w:val="en-GB"/>
        </w:rPr>
      </w:pPr>
      <w:r w:rsidRPr="00AA2D9A">
        <w:rPr>
          <w:color w:val="000000" w:themeColor="text1"/>
          <w:lang w:val="en-GB"/>
        </w:rPr>
        <w:t>We translated these hypotheses into the following linear</w:t>
      </w:r>
      <w:r w:rsidR="008B7633" w:rsidRPr="00AA2D9A">
        <w:rPr>
          <w:color w:val="000000" w:themeColor="text1"/>
          <w:lang w:val="en-GB"/>
        </w:rPr>
        <w:t xml:space="preserve"> mixed</w:t>
      </w:r>
      <w:r w:rsidRPr="00AA2D9A">
        <w:rPr>
          <w:color w:val="000000" w:themeColor="text1"/>
          <w:lang w:val="en-GB"/>
        </w:rPr>
        <w:t xml:space="preserve"> model:</w:t>
      </w:r>
    </w:p>
    <w:p w14:paraId="6630F09A" w14:textId="77777777" w:rsidR="008B7633" w:rsidRPr="00AA2D9A" w:rsidRDefault="004B4378" w:rsidP="00F353CC">
      <w:pPr>
        <w:spacing w:line="480" w:lineRule="auto"/>
        <w:ind w:firstLine="708"/>
        <w:jc w:val="both"/>
        <w:rPr>
          <w:color w:val="000000" w:themeColor="text1"/>
          <w:lang w:val="en-GB"/>
        </w:rPr>
      </w:pPr>
      <m:oMathPara>
        <m:oMath>
          <m:r>
            <w:rPr>
              <w:rFonts w:ascii="Cambria Math" w:hAnsi="Cambria Math"/>
              <w:color w:val="000000" w:themeColor="text1"/>
              <w:lang w:val="en-GB"/>
            </w:rPr>
            <m:t>log</m:t>
          </m:r>
          <m:r>
            <w:rPr>
              <w:rFonts w:ascii="Cambria Math" w:hAnsi="Cambria Math"/>
              <w:color w:val="000000" w:themeColor="text1"/>
              <w:lang w:val="en-GB"/>
            </w:rPr>
            <m:t xml:space="preserve"> </m:t>
          </m:r>
          <m:r>
            <w:rPr>
              <w:rFonts w:ascii="Cambria Math" w:hAnsi="Cambria Math"/>
              <w:color w:val="000000" w:themeColor="text1"/>
              <w:lang w:val="en-GB"/>
            </w:rPr>
            <m:t>A</m:t>
          </m:r>
          <m:r>
            <w:rPr>
              <w:rFonts w:ascii="Cambria Math" w:hAnsi="Cambria Math"/>
              <w:color w:val="000000" w:themeColor="text1"/>
              <w:lang w:val="en-GB"/>
            </w:rPr>
            <m:t xml:space="preserve"> ~ </m:t>
          </m:r>
          <m:r>
            <w:rPr>
              <w:rFonts w:ascii="Cambria Math" w:hAnsi="Cambria Math"/>
              <w:color w:val="000000" w:themeColor="text1"/>
              <w:lang w:val="en-GB"/>
            </w:rPr>
            <m:t>Normal</m:t>
          </m:r>
          <m:r>
            <w:rPr>
              <w:rFonts w:ascii="Cambria Math" w:hAnsi="Cambria Math"/>
              <w:color w:val="000000" w:themeColor="text1"/>
              <w:lang w:val="en-GB"/>
            </w:rPr>
            <m:t>(</m:t>
          </m:r>
          <m:r>
            <w:rPr>
              <w:rFonts w:ascii="Cambria Math" w:hAnsi="Cambria Math"/>
              <w:color w:val="000000" w:themeColor="text1"/>
              <w:lang w:val="en-GB"/>
            </w:rPr>
            <m:t>μ</m:t>
          </m:r>
          <m:r>
            <w:rPr>
              <w:rFonts w:ascii="Cambria Math" w:hAnsi="Cambria Math"/>
              <w:color w:val="000000" w:themeColor="text1"/>
              <w:lang w:val="en-GB"/>
            </w:rPr>
            <m:t xml:space="preserve">, </m:t>
          </m:r>
          <m:r>
            <w:rPr>
              <w:rFonts w:ascii="Cambria Math" w:hAnsi="Cambria Math"/>
              <w:color w:val="000000" w:themeColor="text1"/>
              <w:lang w:val="en-GB"/>
            </w:rPr>
            <m:t>σ</m:t>
          </m:r>
          <m:r>
            <w:rPr>
              <w:rFonts w:ascii="Cambria Math" w:hAnsi="Cambria Math"/>
              <w:color w:val="000000" w:themeColor="text1"/>
              <w:lang w:val="en-GB"/>
            </w:rPr>
            <m:t>)</m:t>
          </m:r>
        </m:oMath>
      </m:oMathPara>
    </w:p>
    <w:p w14:paraId="7E8B2E0A" w14:textId="38564BD3" w:rsidR="00A11A52" w:rsidRPr="00AA2D9A" w:rsidRDefault="004B4378" w:rsidP="00A11A52">
      <w:pPr>
        <w:spacing w:line="480" w:lineRule="auto"/>
        <w:ind w:firstLine="708"/>
        <w:jc w:val="center"/>
        <w:rPr>
          <w:color w:val="000000" w:themeColor="text1"/>
          <w:lang w:val="en-GB"/>
        </w:rPr>
      </w:pPr>
      <m:oMathPara>
        <m:oMath>
          <m:r>
            <w:rPr>
              <w:rFonts w:ascii="Cambria Math" w:hAnsi="Cambria Math"/>
              <w:color w:val="000000" w:themeColor="text1"/>
              <w:lang w:val="en-GB"/>
            </w:rPr>
            <m:t>μ</m:t>
          </m:r>
          <m:r>
            <w:rPr>
              <w:rFonts w:ascii="Cambria Math" w:hAnsi="Cambria Math"/>
              <w:color w:val="000000" w:themeColor="text1"/>
              <w:lang w:val="en-GB"/>
            </w:rPr>
            <m:t>=</m:t>
          </m:r>
          <m:r>
            <w:rPr>
              <w:rFonts w:ascii="Cambria Math" w:hAnsi="Cambria Math"/>
              <w:color w:val="000000" w:themeColor="text1"/>
              <w:lang w:val="en-GB"/>
            </w:rPr>
            <m:t>α</m:t>
          </m:r>
          <m:r>
            <w:rPr>
              <w:rFonts w:ascii="Cambria Math" w:hAnsi="Cambria Math"/>
              <w:color w:val="000000" w:themeColor="text1"/>
              <w:lang w:val="en-GB"/>
            </w:rPr>
            <m:t xml:space="preserve">+ </m:t>
          </m:r>
          <m:r>
            <m:rPr>
              <m:sty m:val="bi"/>
            </m:rPr>
            <w:rPr>
              <w:rFonts w:ascii="Cambria Math" w:hAnsi="Cambria Math"/>
              <w:color w:val="000000" w:themeColor="text1"/>
              <w:lang w:val="en-GB"/>
            </w:rPr>
            <m:t>βX</m:t>
          </m:r>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δ</m:t>
              </m:r>
            </m:e>
            <m:sub>
              <m:r>
                <w:rPr>
                  <w:rFonts w:ascii="Cambria Math" w:hAnsi="Cambria Math"/>
                  <w:color w:val="000000" w:themeColor="text1"/>
                  <w:lang w:val="en-GB"/>
                </w:rPr>
                <m:t>site</m:t>
              </m:r>
            </m:sub>
          </m:sSub>
        </m:oMath>
      </m:oMathPara>
    </w:p>
    <w:p w14:paraId="0CA29E62" w14:textId="5B3A8881" w:rsidR="00287677" w:rsidRDefault="004B4378" w:rsidP="00287677">
      <w:pPr>
        <w:spacing w:line="480" w:lineRule="auto"/>
        <w:rPr>
          <w:color w:val="000000" w:themeColor="text1"/>
        </w:rPr>
      </w:pPr>
      <w:r w:rsidRPr="00AA2D9A">
        <w:rPr>
          <w:color w:val="000000" w:themeColor="text1"/>
          <w:lang w:val="en-GB"/>
        </w:rPr>
        <w:t>where</w:t>
      </w:r>
      <w:r w:rsidR="005A146F" w:rsidRPr="00AA2D9A">
        <w:rPr>
          <w:color w:val="000000" w:themeColor="text1"/>
          <w:lang w:val="en-GB"/>
        </w:rPr>
        <w:t xml:space="preserve"> log abundance (A) </w:t>
      </w:r>
      <w:r w:rsidR="008938D4" w:rsidRPr="00AA2D9A">
        <w:rPr>
          <w:color w:val="000000" w:themeColor="text1"/>
          <w:lang w:val="en-GB"/>
        </w:rPr>
        <w:t xml:space="preserve">(or rather </w:t>
      </w:r>
      <w:r w:rsidR="00E70B09" w:rsidRPr="00AA2D9A">
        <w:rPr>
          <w:color w:val="000000" w:themeColor="text1"/>
          <w:lang w:val="en-GB"/>
        </w:rPr>
        <w:t xml:space="preserve">log cell </w:t>
      </w:r>
      <w:r w:rsidR="008938D4" w:rsidRPr="00AA2D9A">
        <w:rPr>
          <w:color w:val="000000" w:themeColor="text1"/>
          <w:lang w:val="en-GB"/>
        </w:rPr>
        <w:t xml:space="preserve">density) </w:t>
      </w:r>
      <w:r w:rsidR="005A146F" w:rsidRPr="00AA2D9A">
        <w:rPr>
          <w:color w:val="000000" w:themeColor="text1"/>
          <w:lang w:val="en-GB"/>
        </w:rPr>
        <w:t>is</w:t>
      </w:r>
      <w:r w:rsidR="00BC7009" w:rsidRPr="00AA2D9A">
        <w:rPr>
          <w:color w:val="000000" w:themeColor="text1"/>
          <w:lang w:val="en-GB"/>
        </w:rPr>
        <w:t xml:space="preserve"> normally distributed with an unknown mean </w:t>
      </w:r>
      <m:oMath>
        <m:r>
          <w:rPr>
            <w:rFonts w:ascii="Cambria Math" w:hAnsi="Cambria Math"/>
            <w:color w:val="000000" w:themeColor="text1"/>
            <w:lang w:val="en-GB"/>
          </w:rPr>
          <m:t>μ</m:t>
        </m:r>
      </m:oMath>
      <w:r w:rsidR="00BC7009" w:rsidRPr="00AA2D9A">
        <w:rPr>
          <w:color w:val="000000" w:themeColor="text1"/>
          <w:lang w:val="en-GB"/>
        </w:rPr>
        <w:t xml:space="preserve"> and standard deviation</w:t>
      </w:r>
      <m:oMath>
        <m:r>
          <w:rPr>
            <w:rFonts w:ascii="Cambria Math" w:hAnsi="Cambria Math"/>
            <w:color w:val="000000" w:themeColor="text1"/>
            <w:lang w:val="en-GB"/>
          </w:rPr>
          <m:t xml:space="preserve"> </m:t>
        </m:r>
        <m:r>
          <w:rPr>
            <w:rFonts w:ascii="Cambria Math" w:hAnsi="Cambria Math"/>
            <w:color w:val="000000" w:themeColor="text1"/>
            <w:lang w:val="en-GB"/>
          </w:rPr>
          <m:t>σ</m:t>
        </m:r>
      </m:oMath>
      <w:r w:rsidR="00BC7009" w:rsidRPr="00AA2D9A">
        <w:rPr>
          <w:color w:val="000000" w:themeColor="text1"/>
          <w:lang w:val="en-GB"/>
        </w:rPr>
        <w:t>, and</w:t>
      </w:r>
      <w:r w:rsidRPr="00AA2D9A">
        <w:rPr>
          <w:color w:val="000000" w:themeColor="text1"/>
          <w:lang w:val="en-GB"/>
        </w:rPr>
        <w:t xml:space="preserve"> </w:t>
      </w:r>
      <m:oMath>
        <m:r>
          <w:rPr>
            <w:rFonts w:ascii="Cambria Math" w:hAnsi="Cambria Math"/>
            <w:color w:val="000000" w:themeColor="text1"/>
            <w:lang w:val="en-GB"/>
          </w:rPr>
          <m:t>μ</m:t>
        </m:r>
      </m:oMath>
      <w:r w:rsidR="003C4C57" w:rsidRPr="00AA2D9A">
        <w:rPr>
          <w:color w:val="000000" w:themeColor="text1"/>
          <w:lang w:val="en-GB"/>
        </w:rPr>
        <w:t xml:space="preserve"> is defined by a linear model with an intercept</w:t>
      </w:r>
      <w:r w:rsidR="003C4C57" w:rsidRPr="00AA2D9A">
        <w:rPr>
          <w:i/>
          <w:color w:val="000000" w:themeColor="text1"/>
          <w:lang w:val="en-GB"/>
        </w:rPr>
        <w:t xml:space="preserve"> </w:t>
      </w:r>
      <w:r w:rsidR="003C4C57" w:rsidRPr="00AA2D9A">
        <w:rPr>
          <w:rFonts w:ascii="Cambria Math" w:hAnsi="Cambria Math"/>
          <w:i/>
          <w:color w:val="000000" w:themeColor="text1"/>
          <w:lang w:val="en-GB"/>
        </w:rPr>
        <w:t>α</w:t>
      </w:r>
      <w:r w:rsidR="003C4C57" w:rsidRPr="00AA2D9A">
        <w:rPr>
          <w:rFonts w:ascii="Cambria Math" w:hAnsi="Cambria Math"/>
          <w:color w:val="000000" w:themeColor="text1"/>
          <w:lang w:val="en-GB"/>
        </w:rPr>
        <w:t xml:space="preserve">, </w:t>
      </w:r>
      <w:r w:rsidR="00A70D56" w:rsidRPr="00AA2D9A">
        <w:rPr>
          <w:color w:val="000000" w:themeColor="text1"/>
          <w:lang w:val="en-GB"/>
        </w:rPr>
        <w:t xml:space="preserve">a random effect </w:t>
      </w:r>
      <m:oMath>
        <m:sSub>
          <m:sSubPr>
            <m:ctrlPr>
              <w:rPr>
                <w:rFonts w:ascii="Cambria Math" w:hAnsi="Cambria Math"/>
                <w:i/>
                <w:color w:val="000000" w:themeColor="text1"/>
                <w:lang w:val="en-GB"/>
              </w:rPr>
            </m:ctrlPr>
          </m:sSubPr>
          <m:e>
            <m:r>
              <w:rPr>
                <w:rFonts w:ascii="Cambria Math" w:hAnsi="Cambria Math"/>
                <w:color w:val="000000" w:themeColor="text1"/>
                <w:lang w:val="en-GB"/>
              </w:rPr>
              <m:t>δ</m:t>
            </m:r>
          </m:e>
          <m:sub>
            <m:r>
              <w:rPr>
                <w:rFonts w:ascii="Cambria Math" w:hAnsi="Cambria Math"/>
                <w:color w:val="000000" w:themeColor="text1"/>
                <w:lang w:val="en-GB"/>
              </w:rPr>
              <m:t>site</m:t>
            </m:r>
          </m:sub>
        </m:sSub>
      </m:oMath>
      <w:r w:rsidR="00A70D56" w:rsidRPr="00AA2D9A">
        <w:rPr>
          <w:color w:val="000000" w:themeColor="text1"/>
          <w:lang w:val="en-GB"/>
        </w:rPr>
        <w:t xml:space="preserve"> and </w:t>
      </w:r>
      <w:r w:rsidR="00655B06" w:rsidRPr="00AA2D9A">
        <w:rPr>
          <w:color w:val="000000" w:themeColor="text1"/>
          <w:lang w:val="en-GB"/>
        </w:rPr>
        <w:t xml:space="preserve">10 fixed predictors represented by </w:t>
      </w:r>
      <m:oMath>
        <m:r>
          <m:rPr>
            <m:sty m:val="bi"/>
          </m:rPr>
          <w:rPr>
            <w:rFonts w:ascii="Cambria Math" w:hAnsi="Cambria Math"/>
            <w:color w:val="000000" w:themeColor="text1"/>
            <w:lang w:val="en-GB"/>
          </w:rPr>
          <m:t>βX</m:t>
        </m:r>
      </m:oMath>
      <w:r w:rsidR="00685A4F" w:rsidRPr="00AA2D9A">
        <w:rPr>
          <w:color w:val="000000" w:themeColor="text1"/>
          <w:lang w:val="en-GB"/>
        </w:rPr>
        <w:t>. These contain all main effects</w:t>
      </w:r>
      <w:r w:rsidR="00CF032C" w:rsidRPr="00AA2D9A">
        <w:rPr>
          <w:color w:val="000000" w:themeColor="text1"/>
          <w:lang w:val="en-GB"/>
        </w:rPr>
        <w:t xml:space="preserve"> (</w:t>
      </w:r>
      <w:r w:rsidR="00612B6E" w:rsidRPr="00AA2D9A">
        <w:rPr>
          <w:color w:val="000000" w:themeColor="text1"/>
          <w:lang w:val="en-GB"/>
        </w:rPr>
        <w:t xml:space="preserve">mean </w:t>
      </w:r>
      <w:r w:rsidR="000D63A6" w:rsidRPr="00AA2D9A">
        <w:rPr>
          <w:color w:val="000000" w:themeColor="text1"/>
          <w:lang w:val="en-GB"/>
        </w:rPr>
        <w:t xml:space="preserve">cell </w:t>
      </w:r>
      <w:r w:rsidR="00CF032C" w:rsidRPr="00AA2D9A">
        <w:rPr>
          <w:color w:val="000000" w:themeColor="text1"/>
          <w:lang w:val="en-GB"/>
        </w:rPr>
        <w:t xml:space="preserve">size, temperature, </w:t>
      </w:r>
      <w:r w:rsidR="00DB5F1A" w:rsidRPr="00AA2D9A">
        <w:rPr>
          <w:color w:val="000000" w:themeColor="text1"/>
          <w:lang w:val="en-GB"/>
        </w:rPr>
        <w:t>nitrate concentration</w:t>
      </w:r>
      <w:r w:rsidR="00CF032C" w:rsidRPr="00AA2D9A">
        <w:rPr>
          <w:color w:val="000000" w:themeColor="text1"/>
          <w:lang w:val="en-GB"/>
        </w:rPr>
        <w:t xml:space="preserve">, and zooplankton </w:t>
      </w:r>
      <w:r w:rsidR="00DB5F1A" w:rsidRPr="00AA2D9A">
        <w:rPr>
          <w:color w:val="000000" w:themeColor="text1"/>
          <w:lang w:val="en-GB"/>
        </w:rPr>
        <w:t>biomass</w:t>
      </w:r>
      <w:r w:rsidR="00CF032C" w:rsidRPr="00AA2D9A">
        <w:rPr>
          <w:color w:val="000000" w:themeColor="text1"/>
          <w:lang w:val="en-GB"/>
        </w:rPr>
        <w:t>)</w:t>
      </w:r>
      <w:r w:rsidR="00685A4F" w:rsidRPr="00AA2D9A">
        <w:rPr>
          <w:color w:val="000000" w:themeColor="text1"/>
          <w:lang w:val="en-GB"/>
        </w:rPr>
        <w:t xml:space="preserve"> </w:t>
      </w:r>
      <w:r w:rsidR="00287677" w:rsidRPr="00807CF5">
        <w:rPr>
          <w:color w:val="000000" w:themeColor="text1"/>
          <w:lang w:val="en-US"/>
        </w:rPr>
        <w:t xml:space="preserve">along with </w:t>
      </w:r>
      <w:r w:rsidR="00287677">
        <w:rPr>
          <w:color w:val="000000" w:themeColor="text1"/>
          <w:lang w:val="en-US"/>
        </w:rPr>
        <w:t xml:space="preserve">a few selected </w:t>
      </w:r>
      <w:r w:rsidR="00287677" w:rsidRPr="00807CF5">
        <w:rPr>
          <w:color w:val="000000" w:themeColor="text1"/>
          <w:lang w:val="en-US"/>
        </w:rPr>
        <w:t>two</w:t>
      </w:r>
      <w:r w:rsidR="00287677">
        <w:rPr>
          <w:color w:val="000000" w:themeColor="text1"/>
          <w:lang w:val="en-US"/>
        </w:rPr>
        <w:t xml:space="preserve">, </w:t>
      </w:r>
      <w:r w:rsidR="00287677" w:rsidRPr="00807CF5">
        <w:rPr>
          <w:color w:val="000000" w:themeColor="text1"/>
          <w:lang w:val="en-US"/>
        </w:rPr>
        <w:t>three</w:t>
      </w:r>
      <w:ins w:id="7" w:author="Wesner, Jeff S" w:date="2023-02-21T11:42:00Z">
        <w:r w:rsidR="00254AC0">
          <w:rPr>
            <w:color w:val="000000" w:themeColor="text1"/>
            <w:lang w:val="en-US"/>
          </w:rPr>
          <w:t xml:space="preserve">, </w:t>
        </w:r>
      </w:ins>
      <w:r w:rsidR="00287677">
        <w:rPr>
          <w:color w:val="000000" w:themeColor="text1"/>
          <w:lang w:val="en-US"/>
        </w:rPr>
        <w:t>and four-</w:t>
      </w:r>
      <w:r w:rsidR="00287677" w:rsidRPr="00807CF5">
        <w:rPr>
          <w:color w:val="000000" w:themeColor="text1"/>
          <w:lang w:val="en-US"/>
        </w:rPr>
        <w:t>way interactions</w:t>
      </w:r>
      <w:r w:rsidR="00287677">
        <w:rPr>
          <w:color w:val="000000" w:themeColor="text1"/>
          <w:lang w:val="en-US"/>
        </w:rPr>
        <w:t xml:space="preserve"> for which we had </w:t>
      </w:r>
      <w:r w:rsidR="00287677">
        <w:rPr>
          <w:i/>
          <w:iCs/>
          <w:color w:val="000000" w:themeColor="text1"/>
          <w:lang w:val="en-US"/>
        </w:rPr>
        <w:t xml:space="preserve">a priori </w:t>
      </w:r>
      <w:r w:rsidR="00287677">
        <w:rPr>
          <w:color w:val="000000" w:themeColor="text1"/>
          <w:lang w:val="en-US"/>
        </w:rPr>
        <w:t>expectations</w:t>
      </w:r>
      <w:r w:rsidR="00287677" w:rsidRPr="00807CF5">
        <w:rPr>
          <w:color w:val="000000" w:themeColor="text1"/>
          <w:lang w:val="en-US"/>
        </w:rPr>
        <w:t>.</w:t>
      </w:r>
    </w:p>
    <w:p w14:paraId="05B3170B" w14:textId="6D8B1B49" w:rsidR="007D50DA" w:rsidRPr="00AA2D9A" w:rsidRDefault="004B4378" w:rsidP="00287677">
      <w:pPr>
        <w:spacing w:line="480" w:lineRule="auto"/>
        <w:rPr>
          <w:color w:val="000000" w:themeColor="text1"/>
          <w:lang w:val="en-GB"/>
        </w:rPr>
      </w:pPr>
      <w:r w:rsidRPr="00AA2D9A">
        <w:rPr>
          <w:color w:val="000000" w:themeColor="text1"/>
          <w:lang w:val="en-GB"/>
        </w:rPr>
        <w:lastRenderedPageBreak/>
        <w:t>Predictor and response data</w:t>
      </w:r>
      <w:r w:rsidR="007078BA" w:rsidRPr="00AA2D9A">
        <w:rPr>
          <w:color w:val="000000" w:themeColor="text1"/>
          <w:lang w:val="en-GB"/>
        </w:rPr>
        <w:t xml:space="preserve"> represent single measure</w:t>
      </w:r>
      <w:r w:rsidR="004B27DA" w:rsidRPr="00AA2D9A">
        <w:rPr>
          <w:color w:val="000000" w:themeColor="text1"/>
          <w:lang w:val="en-GB"/>
        </w:rPr>
        <w:t>ment</w:t>
      </w:r>
      <w:r w:rsidR="007078BA" w:rsidRPr="00AA2D9A">
        <w:rPr>
          <w:color w:val="000000" w:themeColor="text1"/>
          <w:lang w:val="en-GB"/>
        </w:rPr>
        <w:t xml:space="preserve">s </w:t>
      </w:r>
      <w:r w:rsidR="00D66A86" w:rsidRPr="00AA2D9A">
        <w:rPr>
          <w:color w:val="000000" w:themeColor="text1"/>
          <w:lang w:val="en-GB"/>
        </w:rPr>
        <w:t xml:space="preserve">in each </w:t>
      </w:r>
      <w:r w:rsidR="007078BA" w:rsidRPr="00AA2D9A">
        <w:rPr>
          <w:color w:val="000000" w:themeColor="text1"/>
          <w:lang w:val="en-GB"/>
        </w:rPr>
        <w:t xml:space="preserve">lake. </w:t>
      </w:r>
      <w:r w:rsidR="00A6427F" w:rsidRPr="00AA2D9A">
        <w:rPr>
          <w:color w:val="000000" w:themeColor="text1"/>
          <w:lang w:val="en-GB"/>
        </w:rPr>
        <w:t>We calculate</w:t>
      </w:r>
      <w:r w:rsidR="00A65EB3" w:rsidRPr="00AA2D9A">
        <w:rPr>
          <w:color w:val="000000" w:themeColor="text1"/>
          <w:lang w:val="en-GB"/>
        </w:rPr>
        <w:t>d</w:t>
      </w:r>
      <w:r w:rsidR="00A6427F" w:rsidRPr="00AA2D9A">
        <w:rPr>
          <w:color w:val="000000" w:themeColor="text1"/>
          <w:lang w:val="en-GB"/>
        </w:rPr>
        <w:t xml:space="preserve"> means per lake </w:t>
      </w:r>
      <w:r w:rsidR="00A65EB3" w:rsidRPr="00AA2D9A">
        <w:rPr>
          <w:color w:val="000000" w:themeColor="text1"/>
          <w:lang w:val="en-GB"/>
        </w:rPr>
        <w:t xml:space="preserve">when </w:t>
      </w:r>
      <w:r w:rsidR="00A6427F" w:rsidRPr="00AA2D9A">
        <w:rPr>
          <w:color w:val="000000" w:themeColor="text1"/>
          <w:lang w:val="en-GB"/>
        </w:rPr>
        <w:t>multiple measurements were taken during one sampling effort (no vertical structure in these variables was recorded and so this averaging does not bias measurements). All variables were log</w:t>
      </w:r>
      <w:r w:rsidR="00A6427F" w:rsidRPr="00AA2D9A">
        <w:rPr>
          <w:color w:val="000000" w:themeColor="text1"/>
          <w:vertAlign w:val="subscript"/>
          <w:lang w:val="en-GB"/>
        </w:rPr>
        <w:t>10</w:t>
      </w:r>
      <w:r w:rsidR="00A6427F" w:rsidRPr="00AA2D9A">
        <w:rPr>
          <w:color w:val="000000" w:themeColor="text1"/>
          <w:lang w:val="en-GB"/>
        </w:rPr>
        <w:t>-transformed before model fitting</w:t>
      </w:r>
      <w:r w:rsidR="00C16F1E" w:rsidRPr="00AA2D9A">
        <w:rPr>
          <w:color w:val="000000" w:themeColor="text1"/>
          <w:lang w:val="en-GB"/>
        </w:rPr>
        <w:t xml:space="preserve">. After transformation, </w:t>
      </w:r>
      <w:r w:rsidR="008F2817" w:rsidRPr="00AA2D9A">
        <w:rPr>
          <w:color w:val="000000" w:themeColor="text1"/>
          <w:lang w:val="en-GB"/>
        </w:rPr>
        <w:t xml:space="preserve">predictor </w:t>
      </w:r>
      <w:r w:rsidR="00C16F1E" w:rsidRPr="00AA2D9A">
        <w:rPr>
          <w:color w:val="000000" w:themeColor="text1"/>
          <w:lang w:val="en-GB"/>
        </w:rPr>
        <w:t xml:space="preserve">variables (including temperature) were </w:t>
      </w:r>
      <w:proofErr w:type="spellStart"/>
      <w:r w:rsidR="00C16F1E" w:rsidRPr="00AA2D9A">
        <w:rPr>
          <w:color w:val="000000" w:themeColor="text1"/>
          <w:lang w:val="en-GB"/>
        </w:rPr>
        <w:t>centered</w:t>
      </w:r>
      <w:proofErr w:type="spellEnd"/>
      <w:r w:rsidR="00C16F1E" w:rsidRPr="00AA2D9A">
        <w:rPr>
          <w:color w:val="000000" w:themeColor="text1"/>
          <w:lang w:val="en-GB"/>
        </w:rPr>
        <w:t xml:space="preserve"> </w:t>
      </w:r>
      <w:r w:rsidR="001F3861" w:rsidRPr="00AA2D9A">
        <w:rPr>
          <w:color w:val="000000" w:themeColor="text1"/>
          <w:lang w:val="en-GB"/>
        </w:rPr>
        <w:t xml:space="preserve">to </w:t>
      </w:r>
      <w:r w:rsidR="00C16F1E" w:rsidRPr="00AA2D9A">
        <w:rPr>
          <w:color w:val="000000" w:themeColor="text1"/>
          <w:lang w:val="en-GB"/>
        </w:rPr>
        <w:t>improve model</w:t>
      </w:r>
      <w:r w:rsidR="001F3861" w:rsidRPr="00AA2D9A">
        <w:rPr>
          <w:color w:val="000000" w:themeColor="text1"/>
          <w:lang w:val="en-GB"/>
        </w:rPr>
        <w:t xml:space="preserve"> fitting and</w:t>
      </w:r>
      <w:r w:rsidR="00C16F1E" w:rsidRPr="00AA2D9A">
        <w:rPr>
          <w:color w:val="000000" w:themeColor="text1"/>
          <w:lang w:val="en-GB"/>
        </w:rPr>
        <w:t xml:space="preserve"> interpretation</w:t>
      </w:r>
      <w:r w:rsidR="00A6427F" w:rsidRPr="00AA2D9A">
        <w:rPr>
          <w:color w:val="000000" w:themeColor="text1"/>
          <w:lang w:val="en-GB"/>
        </w:rPr>
        <w:t>.</w:t>
      </w:r>
    </w:p>
    <w:p w14:paraId="6B2077C2" w14:textId="3C6EBF40" w:rsidR="002F175C" w:rsidRPr="00AA2D9A" w:rsidRDefault="00287677" w:rsidP="002F175C">
      <w:pPr>
        <w:spacing w:line="480" w:lineRule="auto"/>
        <w:jc w:val="both"/>
        <w:rPr>
          <w:i/>
          <w:iCs/>
          <w:color w:val="000000" w:themeColor="text1"/>
          <w:lang w:val="en-GB"/>
        </w:rPr>
      </w:pPr>
      <w:r>
        <w:rPr>
          <w:i/>
          <w:iCs/>
          <w:color w:val="000000" w:themeColor="text1"/>
          <w:lang w:val="en-GB"/>
        </w:rPr>
        <w:t>Statistical</w:t>
      </w:r>
      <w:r w:rsidRPr="00AA2D9A">
        <w:rPr>
          <w:i/>
          <w:iCs/>
          <w:color w:val="000000" w:themeColor="text1"/>
          <w:lang w:val="en-GB"/>
        </w:rPr>
        <w:t xml:space="preserve"> Analysis</w:t>
      </w:r>
    </w:p>
    <w:p w14:paraId="3C6F4062" w14:textId="6CC5C2D0" w:rsidR="00287677" w:rsidRPr="00F148C3" w:rsidDel="00F80439" w:rsidRDefault="00287677" w:rsidP="00287677">
      <w:pPr>
        <w:spacing w:line="480" w:lineRule="auto"/>
        <w:ind w:firstLine="708"/>
        <w:jc w:val="both"/>
        <w:rPr>
          <w:del w:id="8" w:author="Wesner, Jeff S" w:date="2023-02-21T13:17:00Z"/>
          <w:color w:val="000000" w:themeColor="text1"/>
          <w:lang w:val="en-US"/>
        </w:rPr>
      </w:pPr>
      <w:r w:rsidRPr="00807CF5">
        <w:rPr>
          <w:color w:val="000000" w:themeColor="text1"/>
          <w:lang w:val="en-US"/>
        </w:rPr>
        <w:t>Models were assessed using Bayesian inference</w:t>
      </w:r>
      <w:del w:id="9" w:author="Wesner, Jeff S" w:date="2023-02-21T11:44:00Z">
        <w:r w:rsidRPr="00807CF5" w:rsidDel="001073DF">
          <w:rPr>
            <w:color w:val="000000" w:themeColor="text1"/>
            <w:lang w:val="en-US"/>
          </w:rPr>
          <w:delText xml:space="preserve">, </w:delText>
        </w:r>
      </w:del>
      <w:ins w:id="10" w:author="Wesner, Jeff S" w:date="2023-02-21T11:44:00Z">
        <w:r w:rsidR="001073DF">
          <w:rPr>
            <w:color w:val="000000" w:themeColor="text1"/>
            <w:lang w:val="en-US"/>
          </w:rPr>
          <w:t>.</w:t>
        </w:r>
        <w:r w:rsidR="001073DF" w:rsidRPr="00807CF5">
          <w:rPr>
            <w:color w:val="000000" w:themeColor="text1"/>
            <w:lang w:val="en-US"/>
          </w:rPr>
          <w:t xml:space="preserve"> </w:t>
        </w:r>
      </w:ins>
      <w:del w:id="11" w:author="Wesner, Jeff S" w:date="2023-02-21T11:44:00Z">
        <w:r w:rsidRPr="00807CF5" w:rsidDel="001073DF">
          <w:rPr>
            <w:color w:val="000000" w:themeColor="text1"/>
            <w:lang w:val="en-US"/>
          </w:rPr>
          <w:delText xml:space="preserve">in which the goal is to estimate the probability of a hypothesis or set of parameters, </w:delText>
        </w:r>
        <w:r w:rsidRPr="00807CF5" w:rsidDel="001073DF">
          <w:rPr>
            <w:i/>
            <w:iCs/>
            <w:color w:val="000000" w:themeColor="text1"/>
            <w:lang w:val="en-US"/>
          </w:rPr>
          <w:delText>θ</w:delText>
        </w:r>
        <w:r w:rsidRPr="00807CF5" w:rsidDel="001073DF">
          <w:rPr>
            <w:color w:val="000000" w:themeColor="text1"/>
            <w:lang w:val="en-US"/>
          </w:rPr>
          <w:delText xml:space="preserve">, given the data, </w:delText>
        </w:r>
        <w:r w:rsidRPr="00807CF5" w:rsidDel="001073DF">
          <w:rPr>
            <w:i/>
            <w:iCs/>
            <w:color w:val="000000" w:themeColor="text1"/>
            <w:lang w:val="en-US"/>
          </w:rPr>
          <w:delText>y</w:delText>
        </w:r>
        <w:r w:rsidRPr="00807CF5" w:rsidDel="001073DF">
          <w:rPr>
            <w:color w:val="000000" w:themeColor="text1"/>
            <w:lang w:val="en-US"/>
          </w:rPr>
          <w:delText>, or p(</w:delText>
        </w:r>
        <w:r w:rsidRPr="00807CF5" w:rsidDel="001073DF">
          <w:rPr>
            <w:i/>
            <w:iCs/>
            <w:color w:val="000000" w:themeColor="text1"/>
            <w:lang w:val="en-US"/>
          </w:rPr>
          <w:delText>θ</w:delText>
        </w:r>
        <w:r w:rsidRPr="00807CF5" w:rsidDel="001073DF">
          <w:rPr>
            <w:color w:val="000000" w:themeColor="text1"/>
            <w:lang w:val="en-US"/>
          </w:rPr>
          <w:delText>|</w:delText>
        </w:r>
        <w:r w:rsidRPr="00807CF5" w:rsidDel="001073DF">
          <w:rPr>
            <w:i/>
            <w:iCs/>
            <w:color w:val="000000" w:themeColor="text1"/>
            <w:lang w:val="en-US"/>
          </w:rPr>
          <w:delText>y</w:delText>
        </w:r>
        <w:r w:rsidRPr="00807CF5" w:rsidDel="001073DF">
          <w:rPr>
            <w:color w:val="000000" w:themeColor="text1"/>
            <w:lang w:val="en-US"/>
          </w:rPr>
          <w:delText xml:space="preserve">) (Hobbs </w:delText>
        </w:r>
        <w:r w:rsidDel="001073DF">
          <w:rPr>
            <w:color w:val="000000" w:themeColor="text1"/>
            <w:lang w:val="en-US"/>
          </w:rPr>
          <w:delText>and Hooten</w:delText>
        </w:r>
        <w:r w:rsidRPr="00807CF5" w:rsidDel="001073DF">
          <w:rPr>
            <w:color w:val="000000" w:themeColor="text1"/>
            <w:lang w:val="en-US"/>
          </w:rPr>
          <w:delText xml:space="preserve"> 2015</w:delText>
        </w:r>
        <w:r w:rsidDel="001073DF">
          <w:rPr>
            <w:color w:val="000000" w:themeColor="text1"/>
            <w:lang w:val="en-US"/>
          </w:rPr>
          <w:delText xml:space="preserve">). </w:delText>
        </w:r>
        <w:r w:rsidRPr="00807CF5" w:rsidDel="001073DF">
          <w:rPr>
            <w:color w:val="000000" w:themeColor="text1"/>
            <w:lang w:val="en-US"/>
          </w:rPr>
          <w:delText>Our motivation for using Bayesian statistics in this study is that we were interested in the probability of hypotheses given our data (i.e., what is the probability that the slope is less than</w:delText>
        </w:r>
        <w:r w:rsidDel="001073DF">
          <w:rPr>
            <w:color w:val="000000" w:themeColor="text1"/>
            <w:lang w:val="en-US"/>
          </w:rPr>
          <w:delText xml:space="preserve"> </w:delText>
        </w:r>
        <w:r w:rsidRPr="00807CF5" w:rsidDel="001073DF">
          <w:rPr>
            <w:color w:val="000000" w:themeColor="text1"/>
            <w:lang w:val="en-US"/>
          </w:rPr>
          <w:delText>-3/4</w:delText>
        </w:r>
        <w:r w:rsidDel="001073DF">
          <w:rPr>
            <w:color w:val="000000" w:themeColor="text1"/>
            <w:lang w:val="en-US"/>
          </w:rPr>
          <w:delText xml:space="preserve">) </w:delText>
        </w:r>
        <w:r w:rsidRPr="00807CF5" w:rsidDel="001073DF">
          <w:rPr>
            <w:color w:val="000000" w:themeColor="text1"/>
            <w:lang w:val="en-US"/>
          </w:rPr>
          <w:delText>rather than in the probability of our data per se (following</w:delText>
        </w:r>
        <w:r w:rsidDel="001073DF">
          <w:rPr>
            <w:color w:val="000000" w:themeColor="text1"/>
            <w:lang w:val="en-US"/>
          </w:rPr>
          <w:delText xml:space="preserve"> </w:delText>
        </w:r>
        <w:r w:rsidRPr="00807CF5" w:rsidDel="001073DF">
          <w:rPr>
            <w:color w:val="000000" w:themeColor="text1"/>
            <w:lang w:val="en-US"/>
          </w:rPr>
          <w:delText xml:space="preserve">Kanz  </w:delText>
        </w:r>
        <w:r w:rsidDel="001073DF">
          <w:rPr>
            <w:color w:val="000000" w:themeColor="text1"/>
            <w:lang w:val="en-US"/>
          </w:rPr>
          <w:delText xml:space="preserve">&amp; </w:delText>
        </w:r>
        <w:r w:rsidRPr="00807CF5" w:rsidDel="001073DF">
          <w:rPr>
            <w:color w:val="000000" w:themeColor="text1"/>
            <w:lang w:val="en-US"/>
          </w:rPr>
          <w:delText xml:space="preserve">Wesner 2022). </w:delText>
        </w:r>
      </w:del>
      <w:r w:rsidRPr="00807CF5">
        <w:rPr>
          <w:color w:val="000000" w:themeColor="text1"/>
          <w:lang w:val="en-US"/>
        </w:rPr>
        <w:t xml:space="preserve">Specifically, we generated joint posterior distributions for each model </w:t>
      </w:r>
      <w:r>
        <w:rPr>
          <w:color w:val="000000" w:themeColor="text1"/>
          <w:lang w:val="en-US"/>
        </w:rPr>
        <w:t>with</w:t>
      </w:r>
      <w:r w:rsidRPr="00807CF5">
        <w:rPr>
          <w:color w:val="000000" w:themeColor="text1"/>
          <w:lang w:val="en-US"/>
        </w:rPr>
        <w:t xml:space="preserve"> the </w:t>
      </w:r>
      <w:r>
        <w:rPr>
          <w:color w:val="000000" w:themeColor="text1"/>
          <w:lang w:val="en-US"/>
        </w:rPr>
        <w:t>No-U-Turn sampler (NUTS)</w:t>
      </w:r>
      <w:r w:rsidRPr="00807CF5">
        <w:rPr>
          <w:color w:val="000000" w:themeColor="text1"/>
          <w:lang w:val="en-US"/>
        </w:rPr>
        <w:t xml:space="preserve"> using </w:t>
      </w:r>
      <w:proofErr w:type="spellStart"/>
      <w:r w:rsidRPr="00807CF5">
        <w:rPr>
          <w:i/>
          <w:iCs/>
          <w:color w:val="000000" w:themeColor="text1"/>
          <w:lang w:val="en-US"/>
        </w:rPr>
        <w:t>rstan</w:t>
      </w:r>
      <w:proofErr w:type="spellEnd"/>
      <w:r w:rsidRPr="00807CF5">
        <w:rPr>
          <w:color w:val="000000" w:themeColor="text1"/>
          <w:lang w:val="en-US"/>
        </w:rPr>
        <w:t xml:space="preserve"> (</w:t>
      </w:r>
      <w:ins w:id="12" w:author="Wesner, Jeff S" w:date="2023-02-21T13:11:00Z">
        <w:r w:rsidR="00D71262">
          <w:rPr>
            <w:color w:val="000000" w:themeColor="text1"/>
            <w:lang w:val="en-US"/>
          </w:rPr>
          <w:t>Stan Development Team 2022</w:t>
        </w:r>
      </w:ins>
      <w:del w:id="13" w:author="Wesner, Jeff S" w:date="2023-02-21T13:11:00Z">
        <w:r w:rsidRPr="00807CF5" w:rsidDel="00AE7F18">
          <w:rPr>
            <w:color w:val="000000" w:themeColor="text1"/>
            <w:lang w:val="en-US"/>
          </w:rPr>
          <w:delText>Team 2013a</w:delText>
        </w:r>
      </w:del>
      <w:r w:rsidRPr="00807CF5">
        <w:rPr>
          <w:color w:val="000000" w:themeColor="text1"/>
          <w:lang w:val="en-US"/>
        </w:rPr>
        <w:t xml:space="preserve">) via the </w:t>
      </w:r>
      <w:r w:rsidRPr="00807CF5">
        <w:rPr>
          <w:i/>
          <w:iCs/>
          <w:color w:val="000000" w:themeColor="text1"/>
          <w:lang w:val="en-US"/>
        </w:rPr>
        <w:t>brms</w:t>
      </w:r>
      <w:r w:rsidRPr="00807CF5">
        <w:rPr>
          <w:color w:val="000000" w:themeColor="text1"/>
          <w:lang w:val="en-US"/>
        </w:rPr>
        <w:t xml:space="preserve"> (</w:t>
      </w:r>
      <w:proofErr w:type="spellStart"/>
      <w:r w:rsidRPr="00807CF5">
        <w:rPr>
          <w:color w:val="000000" w:themeColor="text1"/>
          <w:lang w:val="en-US"/>
        </w:rPr>
        <w:t>Buerkner</w:t>
      </w:r>
      <w:proofErr w:type="spellEnd"/>
      <w:r w:rsidRPr="00807CF5">
        <w:rPr>
          <w:color w:val="000000" w:themeColor="text1"/>
          <w:lang w:val="en-US"/>
        </w:rPr>
        <w:t xml:space="preserve"> 2015) package in R (</w:t>
      </w:r>
      <w:ins w:id="14" w:author="Wesner, Jeff S" w:date="2023-02-21T11:43:00Z">
        <w:r w:rsidR="007060CB" w:rsidRPr="0097605E">
          <w:rPr>
            <w:color w:val="000000" w:themeColor="text1"/>
            <w:lang w:val="en-US"/>
          </w:rPr>
          <w:t>R Core Team, 20</w:t>
        </w:r>
        <w:r w:rsidR="007060CB">
          <w:rPr>
            <w:color w:val="000000" w:themeColor="text1"/>
            <w:lang w:val="en-US"/>
          </w:rPr>
          <w:t>22</w:t>
        </w:r>
      </w:ins>
      <w:del w:id="15" w:author="Wesner, Jeff S" w:date="2023-02-21T11:43:00Z">
        <w:r w:rsidRPr="00807CF5" w:rsidDel="007060CB">
          <w:rPr>
            <w:color w:val="000000" w:themeColor="text1"/>
            <w:lang w:val="en-US"/>
          </w:rPr>
          <w:delText>Team 2013b</w:delText>
        </w:r>
      </w:del>
      <w:r w:rsidRPr="00807CF5">
        <w:rPr>
          <w:color w:val="000000" w:themeColor="text1"/>
          <w:lang w:val="en-US"/>
        </w:rPr>
        <w:t>). Priors were determined</w:t>
      </w:r>
      <w:r>
        <w:rPr>
          <w:color w:val="000000" w:themeColor="text1"/>
          <w:lang w:val="en-US"/>
        </w:rPr>
        <w:t xml:space="preserve"> based on prior information and</w:t>
      </w:r>
      <w:r w:rsidRPr="00807CF5">
        <w:rPr>
          <w:color w:val="000000" w:themeColor="text1"/>
          <w:lang w:val="en-US"/>
        </w:rPr>
        <w:t xml:space="preserve"> prior predictive modeling following Wesner </w:t>
      </w:r>
      <w:r>
        <w:rPr>
          <w:color w:val="000000" w:themeColor="text1"/>
          <w:lang w:val="en-US"/>
        </w:rPr>
        <w:t>&amp;</w:t>
      </w:r>
      <w:r w:rsidRPr="00807CF5">
        <w:rPr>
          <w:color w:val="000000" w:themeColor="text1"/>
          <w:lang w:val="en-US"/>
        </w:rPr>
        <w:t xml:space="preserve"> Pomeranz (2021)</w:t>
      </w:r>
      <w:ins w:id="16" w:author="Wesner, Jeff S" w:date="2023-02-21T13:17:00Z">
        <w:r w:rsidR="008033F4">
          <w:rPr>
            <w:color w:val="000000" w:themeColor="text1"/>
            <w:lang w:val="en-US"/>
          </w:rPr>
          <w:t xml:space="preserve"> (Figure S1)</w:t>
        </w:r>
      </w:ins>
      <w:r w:rsidRPr="00807CF5">
        <w:rPr>
          <w:color w:val="000000" w:themeColor="text1"/>
          <w:lang w:val="en-US"/>
        </w:rPr>
        <w:t>.</w:t>
      </w:r>
      <w:r>
        <w:rPr>
          <w:color w:val="000000" w:themeColor="text1"/>
          <w:lang w:val="en-US"/>
        </w:rPr>
        <w:t xml:space="preserve"> </w:t>
      </w:r>
      <w:del w:id="17" w:author="Wesner, Jeff S" w:date="2023-02-21T13:15:00Z">
        <w:r w:rsidDel="0084382B">
          <w:rPr>
            <w:color w:val="000000" w:themeColor="text1"/>
            <w:lang w:val="en-US"/>
          </w:rPr>
          <w:delText xml:space="preserve">We set the prior for the main slope of biovolume and density to </w:delText>
        </w:r>
        <w:r w:rsidDel="0084382B">
          <w:rPr>
            <w:i/>
            <w:color w:val="000000" w:themeColor="text1"/>
            <w:lang w:val="en-US"/>
          </w:rPr>
          <w:delText>Normal</w:delText>
        </w:r>
        <w:r w:rsidDel="0084382B">
          <w:rPr>
            <w:color w:val="000000" w:themeColor="text1"/>
            <w:lang w:val="en-US"/>
          </w:rPr>
          <w:delText xml:space="preserve">(-0.875, 2), which corresponds to the midpoint between -0.75 and -1, two commonly reported slope values. For the intercept, we set a prior of </w:delText>
        </w:r>
        <w:r w:rsidDel="0084382B">
          <w:rPr>
            <w:i/>
            <w:color w:val="000000" w:themeColor="text1"/>
            <w:lang w:val="en-US"/>
          </w:rPr>
          <w:delText>Normal</w:delText>
        </w:r>
        <w:r w:rsidDel="0084382B">
          <w:rPr>
            <w:color w:val="000000" w:themeColor="text1"/>
            <w:lang w:val="en-US"/>
          </w:rPr>
          <w:delText>(4, 1), which assumes mean phytoplankton densities ranging from ~100 to 1,000,000 cells per ml (i.e., 10^(4-2) to 10^(4+2)), consistent with previous studies in NLA lakes (</w:delText>
        </w:r>
        <w:r w:rsidRPr="00CC255C" w:rsidDel="0084382B">
          <w:rPr>
            <w:color w:val="000000" w:themeColor="text1"/>
            <w:lang w:val="en-US"/>
          </w:rPr>
          <w:delText xml:space="preserve">Leech, Pollard, Labou, </w:delText>
        </w:r>
        <w:r w:rsidDel="0084382B">
          <w:rPr>
            <w:color w:val="000000" w:themeColor="text1"/>
            <w:lang w:val="en-US"/>
          </w:rPr>
          <w:delText xml:space="preserve">&amp; </w:delText>
        </w:r>
        <w:r w:rsidRPr="00CC255C" w:rsidDel="0084382B">
          <w:rPr>
            <w:color w:val="000000" w:themeColor="text1"/>
            <w:lang w:val="en-US"/>
          </w:rPr>
          <w:delText>Hampton</w:delText>
        </w:r>
        <w:r w:rsidDel="0084382B">
          <w:rPr>
            <w:color w:val="000000" w:themeColor="text1"/>
            <w:lang w:val="en-US"/>
          </w:rPr>
          <w:delText>,</w:delText>
        </w:r>
        <w:r w:rsidRPr="00CC255C" w:rsidDel="0084382B">
          <w:rPr>
            <w:color w:val="000000" w:themeColor="text1"/>
            <w:lang w:val="en-US"/>
          </w:rPr>
          <w:delText xml:space="preserve"> 2018</w:delText>
        </w:r>
        <w:r w:rsidDel="0084382B">
          <w:rPr>
            <w:color w:val="000000" w:themeColor="text1"/>
            <w:lang w:val="en-US"/>
          </w:rPr>
          <w:delText xml:space="preserve">). All other priors were centered at zero with </w:delText>
        </w:r>
        <w:r w:rsidDel="0084382B">
          <w:rPr>
            <w:i/>
            <w:color w:val="000000" w:themeColor="text1"/>
            <w:lang w:val="en-US"/>
          </w:rPr>
          <w:delText>Normal</w:delText>
        </w:r>
        <w:r w:rsidDel="0084382B">
          <w:rPr>
            <w:color w:val="000000" w:themeColor="text1"/>
            <w:lang w:val="en-US"/>
          </w:rPr>
          <w:delText xml:space="preserve">(0, 1), except for sigma, which was assigned </w:delText>
        </w:r>
        <w:r w:rsidDel="0084382B">
          <w:rPr>
            <w:i/>
            <w:color w:val="000000" w:themeColor="text1"/>
            <w:lang w:val="en-US"/>
          </w:rPr>
          <w:delText>Exponential</w:delText>
        </w:r>
        <w:r w:rsidDel="0084382B">
          <w:rPr>
            <w:color w:val="000000" w:themeColor="text1"/>
            <w:lang w:val="en-US"/>
          </w:rPr>
          <w:delText xml:space="preserve">(1). While these priors were informative based on previous work, they had little effect on the outcomes as confirmed by a prior sensitivity analysis (Figure S1).   </w:delText>
        </w:r>
      </w:del>
    </w:p>
    <w:p w14:paraId="42615217" w14:textId="21E4032B" w:rsidR="00287677" w:rsidRPr="00807CF5" w:rsidRDefault="00F80439" w:rsidP="00287677">
      <w:pPr>
        <w:spacing w:line="480" w:lineRule="auto"/>
        <w:ind w:firstLine="708"/>
        <w:jc w:val="both"/>
        <w:rPr>
          <w:color w:val="000000" w:themeColor="text1"/>
          <w:lang w:val="en-US"/>
        </w:rPr>
      </w:pPr>
      <w:ins w:id="18" w:author="Wesner, Jeff S" w:date="2023-02-21T13:17:00Z">
        <w:r>
          <w:rPr>
            <w:color w:val="000000" w:themeColor="text1"/>
            <w:lang w:val="en-US"/>
          </w:rPr>
          <w:t xml:space="preserve"> </w:t>
        </w:r>
      </w:ins>
      <w:r w:rsidR="00287677" w:rsidRPr="00807CF5">
        <w:rPr>
          <w:color w:val="000000" w:themeColor="text1"/>
          <w:lang w:val="en-US"/>
        </w:rPr>
        <w:t xml:space="preserve">We ran four independent chains for 2000 iterations for each model, with the first 1000 iterations discarded as warm-up. We checked model convergence using trace plots and by ensuring that r-hat was &lt;1.1 (Gelman </w:t>
      </w:r>
      <w:r w:rsidR="00287677">
        <w:rPr>
          <w:color w:val="000000" w:themeColor="text1"/>
          <w:lang w:val="en-US"/>
        </w:rPr>
        <w:t>&amp;</w:t>
      </w:r>
      <w:r w:rsidR="00287677" w:rsidRPr="00807CF5">
        <w:rPr>
          <w:color w:val="000000" w:themeColor="text1"/>
          <w:lang w:val="en-US"/>
        </w:rPr>
        <w:t xml:space="preserve"> Rubin 1992). All models achieved convergence. We estimated the mean and 95% credible intervals (</w:t>
      </w:r>
      <w:proofErr w:type="spellStart"/>
      <w:r w:rsidR="00287677" w:rsidRPr="00807CF5">
        <w:rPr>
          <w:color w:val="000000" w:themeColor="text1"/>
          <w:lang w:val="en-US"/>
        </w:rPr>
        <w:t>CrI</w:t>
      </w:r>
      <w:proofErr w:type="spellEnd"/>
      <w:r w:rsidR="00287677" w:rsidRPr="00807CF5">
        <w:rPr>
          <w:color w:val="000000" w:themeColor="text1"/>
          <w:lang w:val="en-US"/>
        </w:rPr>
        <w:t xml:space="preserve">) for each model parameter and for each derived quantity, from </w:t>
      </w:r>
      <w:r w:rsidR="00287677" w:rsidRPr="00807CF5">
        <w:rPr>
          <w:color w:val="000000" w:themeColor="text1"/>
          <w:lang w:val="en-US"/>
        </w:rPr>
        <w:lastRenderedPageBreak/>
        <w:t xml:space="preserve">the joint posterior distribution of each model. </w:t>
      </w:r>
      <w:del w:id="19" w:author="Wesner, Jeff S" w:date="2023-02-21T13:17:00Z">
        <w:r w:rsidR="00287677" w:rsidRPr="00807CF5" w:rsidDel="00D51E4D">
          <w:rPr>
            <w:color w:val="000000" w:themeColor="text1"/>
            <w:lang w:val="en-US"/>
          </w:rPr>
          <w:delText xml:space="preserve">We also estimated the probability that a parameter was greater or lesser than </w:delText>
        </w:r>
        <w:r w:rsidR="00287677" w:rsidDel="00D51E4D">
          <w:rPr>
            <w:color w:val="000000" w:themeColor="text1"/>
            <w:lang w:val="en-US"/>
          </w:rPr>
          <w:delText>a target hypothesis (e.g., -0.75 or 0 or -1)</w:delText>
        </w:r>
        <w:r w:rsidR="00287677" w:rsidRPr="00807CF5" w:rsidDel="00D51E4D">
          <w:rPr>
            <w:color w:val="000000" w:themeColor="text1"/>
            <w:lang w:val="en-US"/>
          </w:rPr>
          <w:delText xml:space="preserve"> by dividing the number of </w:delText>
        </w:r>
        <w:r w:rsidR="00287677" w:rsidDel="00D51E4D">
          <w:rPr>
            <w:color w:val="000000" w:themeColor="text1"/>
            <w:lang w:val="en-US"/>
          </w:rPr>
          <w:delText>posterior estimates (i.e., draws)</w:delText>
        </w:r>
        <w:r w:rsidR="00287677" w:rsidRPr="00807CF5" w:rsidDel="00D51E4D">
          <w:rPr>
            <w:color w:val="000000" w:themeColor="text1"/>
            <w:lang w:val="en-US"/>
          </w:rPr>
          <w:delText xml:space="preserve"> that were greater than or less than </w:delText>
        </w:r>
        <w:r w:rsidR="00287677" w:rsidDel="00D51E4D">
          <w:rPr>
            <w:color w:val="000000" w:themeColor="text1"/>
            <w:lang w:val="en-US"/>
          </w:rPr>
          <w:delText>the target</w:delText>
        </w:r>
        <w:r w:rsidR="00287677" w:rsidRPr="00807CF5" w:rsidDel="00D51E4D">
          <w:rPr>
            <w:color w:val="000000" w:themeColor="text1"/>
            <w:lang w:val="en-US"/>
          </w:rPr>
          <w:delText xml:space="preserve"> by the total number of posterior estimates (n = 4000) </w:delText>
        </w:r>
        <w:r w:rsidR="004C1FE2" w:rsidRPr="00AA2D9A" w:rsidDel="00D51E4D">
          <w:rPr>
            <w:color w:val="000000" w:themeColor="text1"/>
            <w:lang w:val="en-GB"/>
          </w:rPr>
          <w:delText>(</w:delText>
        </w:r>
        <w:r w:rsidR="00287677" w:rsidRPr="00DD6FDD" w:rsidDel="00D51E4D">
          <w:rPr>
            <w:color w:val="000000" w:themeColor="text1"/>
            <w:lang w:val="en-GB"/>
          </w:rPr>
          <w:delText xml:space="preserve">Korner-Nievergelt, Roth, von Felten, Guelat, Almasi, Korner-Nievergelt, </w:delText>
        </w:r>
        <w:r w:rsidR="00287677" w:rsidRPr="00745164" w:rsidDel="00D51E4D">
          <w:rPr>
            <w:color w:val="000000" w:themeColor="text1"/>
            <w:lang w:val="en-GB"/>
          </w:rPr>
          <w:delText>2015)</w:delText>
        </w:r>
        <w:r w:rsidR="004C1FE2" w:rsidRPr="00AA2D9A" w:rsidDel="00D51E4D">
          <w:rPr>
            <w:color w:val="000000" w:themeColor="text1"/>
            <w:lang w:val="en-GB"/>
          </w:rPr>
          <w:delText xml:space="preserve">. </w:delText>
        </w:r>
      </w:del>
      <w:ins w:id="20" w:author="Wesner, Jeff S" w:date="2023-02-21T13:17:00Z">
        <w:r w:rsidR="00D51E4D">
          <w:rPr>
            <w:color w:val="000000" w:themeColor="text1"/>
            <w:lang w:val="en-GB"/>
          </w:rPr>
          <w:t xml:space="preserve">Finally, </w:t>
        </w:r>
      </w:ins>
      <w:del w:id="21" w:author="Wesner, Jeff S" w:date="2023-02-21T13:17:00Z">
        <w:r w:rsidR="00287677" w:rsidDel="00D51E4D">
          <w:rPr>
            <w:color w:val="000000" w:themeColor="text1"/>
            <w:lang w:val="en-US"/>
          </w:rPr>
          <w:delText>W</w:delText>
        </w:r>
      </w:del>
      <w:ins w:id="22" w:author="Wesner, Jeff S" w:date="2023-02-21T13:17:00Z">
        <w:r w:rsidR="00D51E4D">
          <w:rPr>
            <w:color w:val="000000" w:themeColor="text1"/>
            <w:lang w:val="en-US"/>
          </w:rPr>
          <w:t>w</w:t>
        </w:r>
      </w:ins>
      <w:r w:rsidR="00287677">
        <w:rPr>
          <w:color w:val="000000" w:themeColor="text1"/>
          <w:lang w:val="en-US"/>
        </w:rPr>
        <w:t>e assessed model fit using posterior predictive checking (</w:t>
      </w:r>
      <w:commentRangeStart w:id="23"/>
      <w:r w:rsidR="00287677">
        <w:rPr>
          <w:color w:val="000000" w:themeColor="text1"/>
          <w:lang w:val="en-US"/>
        </w:rPr>
        <w:t>Figure S2</w:t>
      </w:r>
      <w:commentRangeEnd w:id="23"/>
      <w:r w:rsidR="00287677">
        <w:rPr>
          <w:rStyle w:val="CommentReference"/>
          <w:rFonts w:asciiTheme="minorHAnsi" w:eastAsiaTheme="minorHAnsi" w:hAnsiTheme="minorHAnsi" w:cstheme="minorBidi"/>
          <w:lang w:eastAsia="en-US"/>
        </w:rPr>
        <w:commentReference w:id="23"/>
      </w:r>
      <w:r w:rsidR="00287677">
        <w:rPr>
          <w:color w:val="000000" w:themeColor="text1"/>
          <w:lang w:val="en-US"/>
        </w:rPr>
        <w:t xml:space="preserve">). </w:t>
      </w:r>
    </w:p>
    <w:p w14:paraId="27BA7D1E" w14:textId="2A971200" w:rsidR="00FB412D" w:rsidRPr="00AA2D9A" w:rsidRDefault="00FB412D" w:rsidP="00505CA8">
      <w:pPr>
        <w:spacing w:line="480" w:lineRule="auto"/>
        <w:ind w:firstLine="708"/>
        <w:jc w:val="both"/>
        <w:rPr>
          <w:color w:val="000000" w:themeColor="text1"/>
          <w:lang w:val="en-GB"/>
        </w:rPr>
      </w:pPr>
    </w:p>
    <w:p w14:paraId="217E37E9" w14:textId="2FF61219" w:rsidR="002A54D6" w:rsidRPr="00AA2D9A" w:rsidRDefault="004B4378" w:rsidP="00F353CC">
      <w:pPr>
        <w:spacing w:line="480" w:lineRule="auto"/>
        <w:jc w:val="both"/>
        <w:rPr>
          <w:i/>
          <w:iCs/>
          <w:color w:val="000000" w:themeColor="text1"/>
          <w:lang w:val="en-GB"/>
        </w:rPr>
      </w:pPr>
      <w:r w:rsidRPr="00AA2D9A">
        <w:rPr>
          <w:i/>
          <w:iCs/>
          <w:color w:val="000000" w:themeColor="text1"/>
          <w:lang w:val="en-GB"/>
        </w:rPr>
        <w:t>Justification of modelling choices and exploration of alternative</w:t>
      </w:r>
      <w:r w:rsidR="00047648" w:rsidRPr="00AA2D9A">
        <w:rPr>
          <w:i/>
          <w:iCs/>
          <w:color w:val="000000" w:themeColor="text1"/>
          <w:lang w:val="en-GB"/>
        </w:rPr>
        <w:t>s</w:t>
      </w:r>
    </w:p>
    <w:p w14:paraId="0233A56A" w14:textId="73456C23" w:rsidR="00D31D05" w:rsidRPr="00AA2D9A" w:rsidRDefault="004B4378" w:rsidP="00F353CC">
      <w:pPr>
        <w:spacing w:line="480" w:lineRule="auto"/>
        <w:jc w:val="both"/>
        <w:rPr>
          <w:iCs/>
          <w:color w:val="000000" w:themeColor="text1"/>
          <w:lang w:val="en-GB"/>
        </w:rPr>
      </w:pPr>
      <w:r>
        <w:rPr>
          <w:iCs/>
          <w:color w:val="000000" w:themeColor="text1"/>
          <w:lang w:val="en-GB"/>
        </w:rPr>
        <w:tab/>
      </w:r>
      <w:r w:rsidR="00A84805" w:rsidRPr="00AA2D9A">
        <w:rPr>
          <w:iCs/>
          <w:color w:val="000000" w:themeColor="text1"/>
          <w:lang w:val="en-GB"/>
        </w:rPr>
        <w:t xml:space="preserve">We </w:t>
      </w:r>
      <w:r w:rsidR="00B87406" w:rsidRPr="00AA2D9A">
        <w:rPr>
          <w:iCs/>
          <w:color w:val="000000" w:themeColor="text1"/>
          <w:lang w:val="en-GB"/>
        </w:rPr>
        <w:t xml:space="preserve">made </w:t>
      </w:r>
      <w:r w:rsidR="00A84805" w:rsidRPr="00AA2D9A">
        <w:rPr>
          <w:iCs/>
          <w:color w:val="000000" w:themeColor="text1"/>
          <w:lang w:val="en-GB"/>
        </w:rPr>
        <w:t xml:space="preserve">choices about the </w:t>
      </w:r>
      <w:r w:rsidR="00B87406" w:rsidRPr="00AA2D9A">
        <w:rPr>
          <w:iCs/>
          <w:color w:val="000000" w:themeColor="text1"/>
          <w:lang w:val="en-GB"/>
        </w:rPr>
        <w:t xml:space="preserve">interactions to </w:t>
      </w:r>
      <w:r w:rsidR="00A84805" w:rsidRPr="00AA2D9A">
        <w:rPr>
          <w:iCs/>
          <w:color w:val="000000" w:themeColor="text1"/>
          <w:lang w:val="en-GB"/>
        </w:rPr>
        <w:t>include</w:t>
      </w:r>
      <w:r w:rsidR="00B87406" w:rsidRPr="00AA2D9A">
        <w:rPr>
          <w:iCs/>
          <w:color w:val="000000" w:themeColor="text1"/>
          <w:lang w:val="en-GB"/>
        </w:rPr>
        <w:t xml:space="preserve"> in </w:t>
      </w:r>
      <w:r w:rsidR="00A84805" w:rsidRPr="00AA2D9A">
        <w:rPr>
          <w:iCs/>
          <w:color w:val="000000" w:themeColor="text1"/>
          <w:lang w:val="en-GB"/>
        </w:rPr>
        <w:t>the model, the proxy of the resource availability and other issues about the model, see below:</w:t>
      </w:r>
    </w:p>
    <w:p w14:paraId="125D76BA" w14:textId="77777777" w:rsidR="00FC2546" w:rsidRPr="00AA2D9A" w:rsidRDefault="004B4378" w:rsidP="00F353CC">
      <w:pPr>
        <w:pStyle w:val="ListParagraph"/>
        <w:numPr>
          <w:ilvl w:val="0"/>
          <w:numId w:val="26"/>
        </w:numPr>
        <w:spacing w:line="480" w:lineRule="auto"/>
        <w:jc w:val="both"/>
        <w:rPr>
          <w:i/>
          <w:iCs/>
          <w:color w:val="000000" w:themeColor="text1"/>
          <w:lang w:val="en-GB"/>
        </w:rPr>
      </w:pPr>
      <w:r w:rsidRPr="00AA2D9A">
        <w:rPr>
          <w:color w:val="000000" w:themeColor="text1"/>
          <w:lang w:val="en-GB"/>
        </w:rPr>
        <w:t>This model does not include all possible interactions. We intentionally excluded one possible 2-way interaction (</w:t>
      </w:r>
      <w:r w:rsidRPr="00AA2D9A">
        <w:rPr>
          <w:i/>
          <w:color w:val="000000" w:themeColor="text1"/>
          <w:lang w:val="en-GB"/>
        </w:rPr>
        <w:t>P x R</w:t>
      </w:r>
      <w:r w:rsidRPr="00AA2D9A">
        <w:rPr>
          <w:color w:val="000000" w:themeColor="text1"/>
          <w:lang w:val="en-GB"/>
        </w:rPr>
        <w:t>), three possible 3-way interactions (</w:t>
      </w:r>
      <w:r w:rsidRPr="00AA2D9A">
        <w:rPr>
          <w:i/>
          <w:color w:val="000000" w:themeColor="text1"/>
          <w:lang w:val="en-GB"/>
        </w:rPr>
        <w:t>P x R x T, P x R x T, P x R x S</w:t>
      </w:r>
      <w:r w:rsidRPr="00AA2D9A">
        <w:rPr>
          <w:color w:val="000000" w:themeColor="text1"/>
          <w:lang w:val="en-GB"/>
        </w:rPr>
        <w:t>) and the 4-way interaction (</w:t>
      </w:r>
      <w:r w:rsidRPr="00AA2D9A">
        <w:rPr>
          <w:i/>
          <w:color w:val="000000" w:themeColor="text1"/>
          <w:lang w:val="en-GB"/>
        </w:rPr>
        <w:t>S x T x R x P</w:t>
      </w:r>
      <w:r w:rsidRPr="00AA2D9A">
        <w:rPr>
          <w:color w:val="000000" w:themeColor="text1"/>
          <w:lang w:val="en-GB"/>
        </w:rPr>
        <w:t>). We restricted the</w:t>
      </w:r>
      <w:r w:rsidRPr="00AA2D9A">
        <w:rPr>
          <w:color w:val="000000" w:themeColor="text1"/>
          <w:lang w:val="en-GB"/>
        </w:rPr>
        <w:t xml:space="preserve"> terms in our model based on the hypotheses described earlier, in part to meaningfully evaluate them with a relatively small dataset of ~1000 points. All results presented are based on this restricted model.</w:t>
      </w:r>
    </w:p>
    <w:p w14:paraId="26A07F49" w14:textId="399B08AA" w:rsidR="00D31D05" w:rsidRPr="00AA2D9A" w:rsidRDefault="004B4378" w:rsidP="00F353CC">
      <w:pPr>
        <w:pStyle w:val="ListParagraph"/>
        <w:numPr>
          <w:ilvl w:val="0"/>
          <w:numId w:val="26"/>
        </w:numPr>
        <w:spacing w:line="480" w:lineRule="auto"/>
        <w:jc w:val="both"/>
        <w:rPr>
          <w:i/>
          <w:iCs/>
          <w:color w:val="000000" w:themeColor="text1"/>
          <w:lang w:val="en-GB"/>
        </w:rPr>
      </w:pPr>
      <w:r w:rsidRPr="00AA2D9A">
        <w:rPr>
          <w:color w:val="000000" w:themeColor="text1"/>
          <w:lang w:val="en-GB"/>
        </w:rPr>
        <w:t>We used total phosphorous as a proxy for resourc</w:t>
      </w:r>
      <w:r w:rsidRPr="00AA2D9A">
        <w:rPr>
          <w:color w:val="000000" w:themeColor="text1"/>
          <w:lang w:val="en-GB"/>
        </w:rPr>
        <w:t>e availability, this is because phosphorus is more commonly the growth-limiting nutrient in lake ecosystems (</w:t>
      </w:r>
      <w:proofErr w:type="spellStart"/>
      <w:r w:rsidRPr="00AA2D9A">
        <w:rPr>
          <w:color w:val="000000" w:themeColor="text1"/>
          <w:lang w:val="en-GB"/>
        </w:rPr>
        <w:t>Pomati</w:t>
      </w:r>
      <w:proofErr w:type="spellEnd"/>
      <w:r w:rsidR="004D7DE7">
        <w:rPr>
          <w:color w:val="000000" w:themeColor="text1"/>
          <w:lang w:val="en-GB"/>
        </w:rPr>
        <w:t xml:space="preserve">, </w:t>
      </w:r>
      <w:proofErr w:type="spellStart"/>
      <w:r w:rsidR="004D7DE7">
        <w:rPr>
          <w:color w:val="000000" w:themeColor="text1"/>
          <w:lang w:val="en-GB"/>
        </w:rPr>
        <w:t>Shurin</w:t>
      </w:r>
      <w:proofErr w:type="spellEnd"/>
      <w:r w:rsidR="004D7DE7">
        <w:rPr>
          <w:color w:val="000000" w:themeColor="text1"/>
          <w:lang w:val="en-GB"/>
        </w:rPr>
        <w:t xml:space="preserve">, Andersen, </w:t>
      </w:r>
      <w:proofErr w:type="spellStart"/>
      <w:r w:rsidR="004D7DE7">
        <w:rPr>
          <w:color w:val="000000" w:themeColor="text1"/>
          <w:lang w:val="en-GB"/>
        </w:rPr>
        <w:t>Tellenbach</w:t>
      </w:r>
      <w:proofErr w:type="spellEnd"/>
      <w:r w:rsidR="005B0A1D">
        <w:rPr>
          <w:color w:val="000000" w:themeColor="text1"/>
          <w:lang w:val="en-GB"/>
        </w:rPr>
        <w:t>,</w:t>
      </w:r>
      <w:r w:rsidR="004D7DE7">
        <w:rPr>
          <w:color w:val="000000" w:themeColor="text1"/>
          <w:lang w:val="en-GB"/>
        </w:rPr>
        <w:t xml:space="preserve"> &amp; Barton,</w:t>
      </w:r>
      <w:r w:rsidRPr="00AA2D9A">
        <w:rPr>
          <w:color w:val="000000" w:themeColor="text1"/>
          <w:lang w:val="en-GB"/>
        </w:rPr>
        <w:t xml:space="preserve"> 2020).</w:t>
      </w:r>
    </w:p>
    <w:p w14:paraId="763FE976" w14:textId="05862318" w:rsidR="002A54D6" w:rsidRPr="00AA2D9A" w:rsidRDefault="004B4378" w:rsidP="00F353CC">
      <w:pPr>
        <w:pStyle w:val="ListParagraph"/>
        <w:numPr>
          <w:ilvl w:val="0"/>
          <w:numId w:val="26"/>
        </w:numPr>
        <w:spacing w:line="480" w:lineRule="auto"/>
        <w:jc w:val="both"/>
        <w:rPr>
          <w:i/>
          <w:iCs/>
          <w:color w:val="000000" w:themeColor="text1"/>
          <w:lang w:val="en-GB"/>
        </w:rPr>
      </w:pPr>
      <w:r w:rsidRPr="00AA2D9A">
        <w:rPr>
          <w:color w:val="000000" w:themeColor="text1"/>
          <w:lang w:val="en-GB"/>
        </w:rPr>
        <w:t>There is some uncertainty associated with estimates of the mean phytoplankton volume in each</w:t>
      </w:r>
      <w:r w:rsidRPr="00AA2D9A">
        <w:rPr>
          <w:color w:val="000000" w:themeColor="text1"/>
          <w:lang w:val="en-GB"/>
        </w:rPr>
        <w:t xml:space="preserve"> lake. We have ignored this uncertainty in the models presented, but we subsequently explored weighting points by 1/SE of the mean volume estimate. This weighting did not alter any conclusions and so we present the simpler models here.</w:t>
      </w:r>
    </w:p>
    <w:p w14:paraId="0CEC3AD2" w14:textId="33E90DD9" w:rsidR="003B1C0D" w:rsidRPr="00AA2D9A" w:rsidRDefault="004B4378" w:rsidP="00EA4329">
      <w:pPr>
        <w:pStyle w:val="ListParagraph"/>
        <w:numPr>
          <w:ilvl w:val="0"/>
          <w:numId w:val="26"/>
        </w:numPr>
        <w:spacing w:line="480" w:lineRule="auto"/>
        <w:jc w:val="both"/>
        <w:rPr>
          <w:color w:val="000000" w:themeColor="text1"/>
          <w:lang w:val="en-GB"/>
        </w:rPr>
      </w:pPr>
      <w:r w:rsidRPr="00AA2D9A">
        <w:rPr>
          <w:color w:val="000000" w:themeColor="text1"/>
          <w:lang w:val="en-GB"/>
        </w:rPr>
        <w:t xml:space="preserve">Because some phytoplankton species are colonial, our quantification of abundance and volume at the cell level arguably misses important aspects of phytoplankton ecology. We therefore also </w:t>
      </w:r>
      <w:proofErr w:type="spellStart"/>
      <w:r w:rsidRPr="00AA2D9A">
        <w:rPr>
          <w:color w:val="000000" w:themeColor="text1"/>
          <w:lang w:val="en-GB"/>
        </w:rPr>
        <w:t>analyzed</w:t>
      </w:r>
      <w:proofErr w:type="spellEnd"/>
      <w:r w:rsidRPr="00AA2D9A">
        <w:rPr>
          <w:color w:val="000000" w:themeColor="text1"/>
          <w:lang w:val="en-GB"/>
        </w:rPr>
        <w:t xml:space="preserve"> our data at the colony level and found similar patterns (</w:t>
      </w:r>
      <w:commentRangeStart w:id="24"/>
      <w:r w:rsidRPr="00DE2267">
        <w:rPr>
          <w:color w:val="000000" w:themeColor="text1"/>
          <w:lang w:val="en-US"/>
        </w:rPr>
        <w:t>Ap</w:t>
      </w:r>
      <w:r w:rsidRPr="00DE2267">
        <w:rPr>
          <w:color w:val="000000" w:themeColor="text1"/>
          <w:lang w:val="en-US"/>
        </w:rPr>
        <w:t>pendix S1</w:t>
      </w:r>
      <w:commentRangeEnd w:id="24"/>
      <w:r w:rsidR="00DE2267">
        <w:rPr>
          <w:rStyle w:val="CommentReference"/>
          <w:rFonts w:asciiTheme="minorHAnsi" w:eastAsiaTheme="minorHAnsi" w:hAnsiTheme="minorHAnsi" w:cstheme="minorBidi"/>
          <w:lang w:eastAsia="en-US"/>
        </w:rPr>
        <w:commentReference w:id="24"/>
      </w:r>
      <w:r w:rsidRPr="00DE2267">
        <w:rPr>
          <w:color w:val="000000" w:themeColor="text1"/>
          <w:lang w:val="en-US"/>
        </w:rPr>
        <w:t>:</w:t>
      </w:r>
      <w:r w:rsidRPr="00AA2D9A">
        <w:rPr>
          <w:color w:val="000000" w:themeColor="text1"/>
          <w:lang w:val="en-GB"/>
        </w:rPr>
        <w:t xml:space="preserve"> Fig. S1).</w:t>
      </w:r>
    </w:p>
    <w:p w14:paraId="5E363398" w14:textId="7B529417" w:rsidR="006910F2" w:rsidRPr="00AA2D9A" w:rsidDel="004F2DF9" w:rsidRDefault="004B4378" w:rsidP="00F353CC">
      <w:pPr>
        <w:spacing w:line="480" w:lineRule="auto"/>
        <w:jc w:val="both"/>
        <w:rPr>
          <w:del w:id="25" w:author="Wesner, Jeff S" w:date="2023-02-21T13:22:00Z"/>
          <w:i/>
          <w:iCs/>
          <w:color w:val="000000" w:themeColor="text1"/>
          <w:lang w:val="en-GB"/>
        </w:rPr>
      </w:pPr>
      <w:del w:id="26" w:author="Wesner, Jeff S" w:date="2023-02-21T13:22:00Z">
        <w:r w:rsidRPr="00AA2D9A" w:rsidDel="004F2DF9">
          <w:rPr>
            <w:i/>
            <w:iCs/>
            <w:color w:val="000000" w:themeColor="text1"/>
            <w:lang w:val="en-GB"/>
          </w:rPr>
          <w:delText>Tools used</w:delText>
        </w:r>
      </w:del>
    </w:p>
    <w:p w14:paraId="74AD8961" w14:textId="7AC16520" w:rsidR="00FC5C8F" w:rsidRPr="0097605E" w:rsidDel="004F2DF9" w:rsidRDefault="00FC5C8F" w:rsidP="00FC5C8F">
      <w:pPr>
        <w:spacing w:line="480" w:lineRule="auto"/>
        <w:ind w:firstLine="708"/>
        <w:jc w:val="both"/>
        <w:rPr>
          <w:del w:id="27" w:author="Wesner, Jeff S" w:date="2023-02-21T13:22:00Z"/>
          <w:color w:val="000000" w:themeColor="text1"/>
          <w:lang w:val="en-US"/>
        </w:rPr>
      </w:pPr>
      <w:del w:id="28" w:author="Wesner, Jeff S" w:date="2023-02-21T13:22:00Z">
        <w:r w:rsidRPr="0097605E" w:rsidDel="004F2DF9">
          <w:rPr>
            <w:color w:val="000000" w:themeColor="text1"/>
            <w:lang w:val="en-US"/>
          </w:rPr>
          <w:lastRenderedPageBreak/>
          <w:delText xml:space="preserve">We used </w:delText>
        </w:r>
      </w:del>
      <w:del w:id="29" w:author="Wesner, Jeff S" w:date="2023-02-21T11:41:00Z">
        <w:r w:rsidRPr="0097605E" w:rsidDel="00D25B97">
          <w:rPr>
            <w:color w:val="000000" w:themeColor="text1"/>
            <w:lang w:val="en-US"/>
          </w:rPr>
          <w:delText>the R</w:delText>
        </w:r>
        <w:r w:rsidDel="00D25B97">
          <w:rPr>
            <w:color w:val="000000" w:themeColor="text1"/>
            <w:lang w:val="en-US"/>
          </w:rPr>
          <w:delText xml:space="preserve"> </w:delText>
        </w:r>
      </w:del>
      <w:del w:id="30" w:author="Wesner, Jeff S" w:date="2023-02-21T13:22:00Z">
        <w:r w:rsidRPr="0097605E" w:rsidDel="004F2DF9">
          <w:rPr>
            <w:color w:val="000000" w:themeColor="text1"/>
            <w:lang w:val="en-US"/>
          </w:rPr>
          <w:delText>the following packages</w:delText>
        </w:r>
        <w:r w:rsidDel="004F2DF9">
          <w:rPr>
            <w:color w:val="000000" w:themeColor="text1"/>
            <w:lang w:val="en-US"/>
          </w:rPr>
          <w:delText xml:space="preserve"> </w:delText>
        </w:r>
      </w:del>
      <w:del w:id="31" w:author="Wesner, Jeff S" w:date="2023-02-21T11:43:00Z">
        <w:r w:rsidDel="007060CB">
          <w:rPr>
            <w:color w:val="000000" w:themeColor="text1"/>
            <w:lang w:val="en-US"/>
          </w:rPr>
          <w:delText>of</w:delText>
        </w:r>
      </w:del>
      <w:del w:id="32" w:author="Wesner, Jeff S" w:date="2023-02-21T13:22:00Z">
        <w:r w:rsidRPr="0097605E" w:rsidDel="004F2DF9">
          <w:rPr>
            <w:color w:val="000000" w:themeColor="text1"/>
            <w:lang w:val="en-US"/>
          </w:rPr>
          <w:delText xml:space="preserve"> </w:delText>
        </w:r>
      </w:del>
      <w:del w:id="33" w:author="Wesner, Jeff S" w:date="2023-02-21T11:43:00Z">
        <w:r w:rsidRPr="0097605E" w:rsidDel="007060CB">
          <w:rPr>
            <w:color w:val="000000" w:themeColor="text1"/>
            <w:lang w:val="en-US"/>
          </w:rPr>
          <w:delText xml:space="preserve">statistical environment </w:delText>
        </w:r>
      </w:del>
      <w:del w:id="34" w:author="Wesner, Jeff S" w:date="2023-02-21T13:22:00Z">
        <w:r w:rsidRPr="0097605E" w:rsidDel="004F2DF9">
          <w:rPr>
            <w:color w:val="000000" w:themeColor="text1"/>
            <w:lang w:val="en-US"/>
          </w:rPr>
          <w:delText xml:space="preserve">4.1.2 </w:delText>
        </w:r>
      </w:del>
      <w:del w:id="35" w:author="Wesner, Jeff S" w:date="2023-02-21T11:43:00Z">
        <w:r w:rsidRPr="0097605E" w:rsidDel="007060CB">
          <w:rPr>
            <w:color w:val="000000" w:themeColor="text1"/>
            <w:lang w:val="en-US"/>
          </w:rPr>
          <w:delText>(R Core Team, 20</w:delText>
        </w:r>
        <w:r w:rsidDel="007060CB">
          <w:rPr>
            <w:color w:val="000000" w:themeColor="text1"/>
            <w:lang w:val="en-US"/>
          </w:rPr>
          <w:delText>22</w:delText>
        </w:r>
        <w:r w:rsidRPr="0097605E" w:rsidDel="007060CB">
          <w:rPr>
            <w:color w:val="000000" w:themeColor="text1"/>
            <w:lang w:val="en-US"/>
          </w:rPr>
          <w:delText>)</w:delText>
        </w:r>
      </w:del>
      <w:del w:id="36" w:author="Wesner, Jeff S" w:date="2023-02-21T13:22:00Z">
        <w:r w:rsidRPr="0097605E" w:rsidDel="004F2DF9">
          <w:rPr>
            <w:color w:val="000000" w:themeColor="text1"/>
            <w:lang w:val="en-US"/>
          </w:rPr>
          <w:delText xml:space="preserve"> </w:delText>
        </w:r>
        <w:r w:rsidDel="004F2DF9">
          <w:rPr>
            <w:color w:val="000000" w:themeColor="text1"/>
            <w:lang w:val="en-US"/>
          </w:rPr>
          <w:delText>to</w:delText>
        </w:r>
        <w:r w:rsidRPr="0097605E" w:rsidDel="004F2DF9">
          <w:rPr>
            <w:color w:val="000000" w:themeColor="text1"/>
            <w:lang w:val="en-US"/>
          </w:rPr>
          <w:delText xml:space="preserve"> visualise output from the fitted models: </w:delText>
        </w:r>
        <w:r w:rsidRPr="0097605E" w:rsidDel="004F2DF9">
          <w:rPr>
            <w:i/>
            <w:iCs/>
            <w:color w:val="000000" w:themeColor="text1"/>
            <w:lang w:val="en-US"/>
          </w:rPr>
          <w:delText xml:space="preserve">interactions </w:delText>
        </w:r>
        <w:r w:rsidRPr="0097605E" w:rsidDel="004F2DF9">
          <w:rPr>
            <w:iCs/>
            <w:color w:val="000000" w:themeColor="text1"/>
            <w:lang w:val="en-US"/>
          </w:rPr>
          <w:delText>(Long, 2019)</w:delText>
        </w:r>
        <w:r w:rsidRPr="0097605E" w:rsidDel="004F2DF9">
          <w:rPr>
            <w:i/>
            <w:iCs/>
            <w:color w:val="000000" w:themeColor="text1"/>
            <w:lang w:val="en-US"/>
          </w:rPr>
          <w:delText xml:space="preserve">, modelsummary </w:delText>
        </w:r>
        <w:r w:rsidRPr="0097605E" w:rsidDel="004F2DF9">
          <w:rPr>
            <w:iCs/>
            <w:color w:val="000000" w:themeColor="text1"/>
            <w:lang w:val="en-US"/>
          </w:rPr>
          <w:delText>(Arel-Bundock, 2022)</w:delText>
        </w:r>
        <w:r w:rsidRPr="0097605E" w:rsidDel="004F2DF9">
          <w:rPr>
            <w:i/>
            <w:iCs/>
            <w:color w:val="000000" w:themeColor="text1"/>
            <w:lang w:val="en-US"/>
          </w:rPr>
          <w:delText xml:space="preserve">, sjPlot </w:delText>
        </w:r>
        <w:r w:rsidRPr="0097605E" w:rsidDel="004F2DF9">
          <w:rPr>
            <w:iCs/>
            <w:color w:val="000000" w:themeColor="text1"/>
            <w:lang w:val="en-US"/>
          </w:rPr>
          <w:delText>(</w:delText>
        </w:r>
        <w:r w:rsidRPr="008245BE" w:rsidDel="004F2DF9">
          <w:rPr>
            <w:color w:val="000000" w:themeColor="text1"/>
            <w:shd w:val="clear" w:color="auto" w:fill="FFFFFF"/>
            <w:lang w:val="en-US"/>
          </w:rPr>
          <w:delText>Lüdecke, 2022)</w:delText>
        </w:r>
        <w:r w:rsidRPr="0097605E" w:rsidDel="004F2DF9">
          <w:rPr>
            <w:iCs/>
            <w:color w:val="000000" w:themeColor="text1"/>
            <w:lang w:val="en-US"/>
          </w:rPr>
          <w:delText>,</w:delText>
        </w:r>
        <w:r w:rsidRPr="0097605E" w:rsidDel="004F2DF9">
          <w:rPr>
            <w:i/>
            <w:iCs/>
            <w:color w:val="000000" w:themeColor="text1"/>
            <w:lang w:val="en-US"/>
          </w:rPr>
          <w:delText xml:space="preserve"> sjmisc </w:delText>
        </w:r>
        <w:r w:rsidRPr="0097605E" w:rsidDel="004F2DF9">
          <w:rPr>
            <w:iCs/>
            <w:color w:val="000000" w:themeColor="text1"/>
            <w:lang w:val="en-US"/>
          </w:rPr>
          <w:delText>(</w:delText>
        </w:r>
        <w:r w:rsidRPr="008245BE" w:rsidDel="004F2DF9">
          <w:rPr>
            <w:color w:val="000000" w:themeColor="text1"/>
            <w:shd w:val="clear" w:color="auto" w:fill="FFFFFF"/>
            <w:lang w:val="en-US"/>
          </w:rPr>
          <w:delText>Lüdecke, 2018a)</w:delText>
        </w:r>
        <w:r w:rsidRPr="0097605E" w:rsidDel="004F2DF9">
          <w:rPr>
            <w:iCs/>
            <w:color w:val="000000" w:themeColor="text1"/>
            <w:lang w:val="en-US"/>
          </w:rPr>
          <w:delText>,</w:delText>
        </w:r>
        <w:r w:rsidRPr="0097605E" w:rsidDel="004F2DF9">
          <w:rPr>
            <w:i/>
            <w:iCs/>
            <w:color w:val="000000" w:themeColor="text1"/>
            <w:lang w:val="en-US"/>
          </w:rPr>
          <w:delText xml:space="preserve"> ggplot2 </w:delText>
        </w:r>
        <w:r w:rsidRPr="0097605E" w:rsidDel="004F2DF9">
          <w:rPr>
            <w:iCs/>
            <w:color w:val="000000" w:themeColor="text1"/>
            <w:lang w:val="en-US"/>
          </w:rPr>
          <w:delText>(Wickham, 2016)</w:delText>
        </w:r>
        <w:r w:rsidRPr="0097605E" w:rsidDel="004F2DF9">
          <w:rPr>
            <w:i/>
            <w:iCs/>
            <w:color w:val="000000" w:themeColor="text1"/>
            <w:lang w:val="en-US"/>
          </w:rPr>
          <w:delText xml:space="preserve">, dplyr </w:delText>
        </w:r>
        <w:r w:rsidRPr="0097605E" w:rsidDel="004F2DF9">
          <w:rPr>
            <w:iCs/>
            <w:color w:val="000000" w:themeColor="text1"/>
            <w:lang w:val="en-US"/>
          </w:rPr>
          <w:delText>(Wickham et al., 2022)</w:delText>
        </w:r>
        <w:r w:rsidRPr="0097605E" w:rsidDel="004F2DF9">
          <w:rPr>
            <w:i/>
            <w:iCs/>
            <w:color w:val="000000" w:themeColor="text1"/>
            <w:lang w:val="en-US"/>
          </w:rPr>
          <w:delText xml:space="preserve">, ggeffects </w:delText>
        </w:r>
        <w:r w:rsidRPr="0097605E" w:rsidDel="004F2DF9">
          <w:rPr>
            <w:iCs/>
            <w:color w:val="000000" w:themeColor="text1"/>
            <w:lang w:val="en-US"/>
          </w:rPr>
          <w:delText>(</w:delText>
        </w:r>
        <w:r w:rsidRPr="008245BE" w:rsidDel="004F2DF9">
          <w:rPr>
            <w:color w:val="000000" w:themeColor="text1"/>
            <w:shd w:val="clear" w:color="auto" w:fill="FFFFFF"/>
            <w:lang w:val="en-US"/>
          </w:rPr>
          <w:delText>Lüdecke, 2018b</w:delText>
        </w:r>
        <w:r w:rsidRPr="0097605E" w:rsidDel="004F2DF9">
          <w:rPr>
            <w:iCs/>
            <w:color w:val="000000" w:themeColor="text1"/>
            <w:lang w:val="en-US"/>
          </w:rPr>
          <w:delText>)</w:delText>
        </w:r>
        <w:r w:rsidRPr="0097605E" w:rsidDel="004F2DF9">
          <w:rPr>
            <w:i/>
            <w:iCs/>
            <w:color w:val="000000" w:themeColor="text1"/>
            <w:lang w:val="en-US"/>
          </w:rPr>
          <w:delText>, ggthemes</w:delText>
        </w:r>
        <w:r w:rsidDel="004F2DF9">
          <w:rPr>
            <w:i/>
            <w:iCs/>
            <w:color w:val="000000" w:themeColor="text1"/>
            <w:lang w:val="en-US"/>
          </w:rPr>
          <w:delText xml:space="preserve"> </w:delText>
        </w:r>
        <w:r w:rsidRPr="0097605E" w:rsidDel="004F2DF9">
          <w:rPr>
            <w:iCs/>
            <w:color w:val="000000" w:themeColor="text1"/>
            <w:lang w:val="en-US"/>
          </w:rPr>
          <w:delText>(Jeffrey, 2021)</w:delText>
        </w:r>
        <w:r w:rsidRPr="0097605E" w:rsidDel="004F2DF9">
          <w:rPr>
            <w:i/>
            <w:iCs/>
            <w:color w:val="000000" w:themeColor="text1"/>
            <w:lang w:val="en-US"/>
          </w:rPr>
          <w:delText xml:space="preserve"> </w:delText>
        </w:r>
        <w:r w:rsidRPr="0097605E" w:rsidDel="004F2DF9">
          <w:rPr>
            <w:iCs/>
            <w:color w:val="000000" w:themeColor="text1"/>
            <w:lang w:val="en-US"/>
          </w:rPr>
          <w:delText>and</w:delText>
        </w:r>
        <w:r w:rsidRPr="0097605E" w:rsidDel="004F2DF9">
          <w:rPr>
            <w:i/>
            <w:iCs/>
            <w:color w:val="000000" w:themeColor="text1"/>
            <w:lang w:val="en-US"/>
          </w:rPr>
          <w:delText xml:space="preserve"> janitor </w:delText>
        </w:r>
        <w:r w:rsidRPr="0097605E" w:rsidDel="004F2DF9">
          <w:rPr>
            <w:iCs/>
            <w:color w:val="000000" w:themeColor="text1"/>
            <w:lang w:val="en-US"/>
          </w:rPr>
          <w:delText>( Firke, 2021)</w:delText>
        </w:r>
      </w:del>
      <w:del w:id="37" w:author="Wesner, Jeff S" w:date="2023-02-21T11:43:00Z">
        <w:r w:rsidRPr="0097605E" w:rsidDel="00AF23D0">
          <w:rPr>
            <w:color w:val="000000" w:themeColor="text1"/>
            <w:lang w:val="en-US"/>
          </w:rPr>
          <w:delText>, for data analysis and interactions plots</w:delText>
        </w:r>
      </w:del>
      <w:del w:id="38" w:author="Wesner, Jeff S" w:date="2023-02-21T13:22:00Z">
        <w:r w:rsidRPr="0097605E" w:rsidDel="004F2DF9">
          <w:rPr>
            <w:color w:val="000000" w:themeColor="text1"/>
            <w:lang w:val="en-US"/>
          </w:rPr>
          <w:delText xml:space="preserve">. </w:delText>
        </w:r>
      </w:del>
    </w:p>
    <w:p w14:paraId="56C29CEF" w14:textId="77777777" w:rsidR="00790865" w:rsidRPr="00AA2D9A" w:rsidRDefault="004B4378" w:rsidP="00F353CC">
      <w:pPr>
        <w:spacing w:line="480" w:lineRule="auto"/>
        <w:jc w:val="both"/>
        <w:rPr>
          <w:b/>
          <w:bCs/>
          <w:color w:val="000000" w:themeColor="text1"/>
          <w:lang w:val="en-GB"/>
        </w:rPr>
      </w:pPr>
      <w:r w:rsidRPr="00AA2D9A">
        <w:rPr>
          <w:b/>
          <w:bCs/>
          <w:color w:val="000000" w:themeColor="text1"/>
          <w:lang w:val="en-GB"/>
        </w:rPr>
        <w:t>Results</w:t>
      </w:r>
    </w:p>
    <w:p w14:paraId="030B6FC5" w14:textId="77777777" w:rsidR="009038E7" w:rsidRPr="00AA2D9A" w:rsidRDefault="004B4378" w:rsidP="00F353CC">
      <w:pPr>
        <w:spacing w:line="480" w:lineRule="auto"/>
        <w:ind w:firstLine="708"/>
        <w:jc w:val="both"/>
        <w:rPr>
          <w:color w:val="000000" w:themeColor="text1"/>
          <w:lang w:val="en-GB"/>
        </w:rPr>
      </w:pPr>
      <w:r w:rsidRPr="00AA2D9A">
        <w:rPr>
          <w:color w:val="000000" w:themeColor="text1"/>
          <w:lang w:val="en-GB"/>
        </w:rPr>
        <w:t xml:space="preserve">The </w:t>
      </w:r>
      <w:r w:rsidR="00AB0F12" w:rsidRPr="00AA2D9A">
        <w:rPr>
          <w:color w:val="000000" w:themeColor="text1"/>
          <w:lang w:val="en-GB"/>
        </w:rPr>
        <w:t xml:space="preserve">slope of the </w:t>
      </w:r>
      <w:r w:rsidRPr="00AA2D9A">
        <w:rPr>
          <w:color w:val="000000" w:themeColor="text1"/>
          <w:lang w:val="en-GB"/>
        </w:rPr>
        <w:t xml:space="preserve">size-abundance </w:t>
      </w:r>
      <w:r w:rsidR="00A3684D" w:rsidRPr="00AA2D9A">
        <w:rPr>
          <w:color w:val="000000" w:themeColor="text1"/>
          <w:lang w:val="en-GB"/>
        </w:rPr>
        <w:t>relationship</w:t>
      </w:r>
      <w:r w:rsidRPr="00AA2D9A">
        <w:rPr>
          <w:color w:val="000000" w:themeColor="text1"/>
          <w:lang w:val="en-GB"/>
        </w:rPr>
        <w:t xml:space="preserve"> for all phytoplankton communities in our dataset was substantially lower than the MTE expected value of -</w:t>
      </w:r>
      <w:r w:rsidR="00E538D6" w:rsidRPr="00AA2D9A">
        <w:rPr>
          <w:color w:val="000000" w:themeColor="text1"/>
          <w:lang w:val="en-GB"/>
        </w:rPr>
        <w:t>0.75</w:t>
      </w:r>
      <w:r w:rsidR="00505FEE" w:rsidRPr="00AA2D9A">
        <w:rPr>
          <w:color w:val="000000" w:themeColor="text1"/>
          <w:lang w:val="en-GB"/>
        </w:rPr>
        <w:t>.</w:t>
      </w:r>
      <w:r w:rsidR="00CC3C50" w:rsidRPr="00AA2D9A">
        <w:rPr>
          <w:color w:val="000000" w:themeColor="text1"/>
          <w:lang w:val="en-GB"/>
        </w:rPr>
        <w:t xml:space="preserve"> </w:t>
      </w:r>
      <w:r w:rsidR="002D5D91" w:rsidRPr="00AA2D9A">
        <w:rPr>
          <w:color w:val="000000" w:themeColor="text1"/>
          <w:lang w:val="en-GB"/>
        </w:rPr>
        <w:t>T</w:t>
      </w:r>
      <w:r w:rsidR="00B5276F" w:rsidRPr="00AA2D9A">
        <w:rPr>
          <w:color w:val="000000" w:themeColor="text1"/>
          <w:lang w:val="en-GB"/>
        </w:rPr>
        <w:t>he</w:t>
      </w:r>
      <w:r w:rsidR="00DA5333" w:rsidRPr="00AA2D9A">
        <w:rPr>
          <w:color w:val="000000" w:themeColor="text1"/>
          <w:lang w:val="en-GB"/>
        </w:rPr>
        <w:t xml:space="preserve"> slope averaged -0.</w:t>
      </w:r>
      <w:r w:rsidR="007E2E91" w:rsidRPr="00AA2D9A">
        <w:rPr>
          <w:color w:val="000000" w:themeColor="text1"/>
          <w:lang w:val="en-GB"/>
        </w:rPr>
        <w:t>97</w:t>
      </w:r>
      <w:r w:rsidR="00DA5333" w:rsidRPr="00AA2D9A">
        <w:rPr>
          <w:color w:val="000000" w:themeColor="text1"/>
          <w:lang w:val="en-GB"/>
        </w:rPr>
        <w:t xml:space="preserve"> (95% </w:t>
      </w:r>
      <w:proofErr w:type="spellStart"/>
      <w:r w:rsidR="00DA5333" w:rsidRPr="00AA2D9A">
        <w:rPr>
          <w:color w:val="000000" w:themeColor="text1"/>
          <w:lang w:val="en-GB"/>
        </w:rPr>
        <w:t>CrI</w:t>
      </w:r>
      <w:proofErr w:type="spellEnd"/>
      <w:r w:rsidR="00DA5333" w:rsidRPr="00AA2D9A">
        <w:rPr>
          <w:color w:val="000000" w:themeColor="text1"/>
          <w:lang w:val="en-GB"/>
        </w:rPr>
        <w:t xml:space="preserve">: </w:t>
      </w:r>
      <w:r w:rsidR="00E538D6" w:rsidRPr="00AA2D9A">
        <w:rPr>
          <w:color w:val="000000" w:themeColor="text1"/>
          <w:lang w:val="en-GB"/>
        </w:rPr>
        <w:t>-1.03 to -0.91</w:t>
      </w:r>
      <w:r w:rsidR="00DA5333" w:rsidRPr="00AA2D9A">
        <w:rPr>
          <w:color w:val="000000" w:themeColor="text1"/>
          <w:lang w:val="en-GB"/>
        </w:rPr>
        <w:t>)</w:t>
      </w:r>
      <w:r w:rsidR="00F2749A" w:rsidRPr="00AA2D9A">
        <w:rPr>
          <w:color w:val="000000" w:themeColor="text1"/>
          <w:lang w:val="en-GB"/>
        </w:rPr>
        <w:t>, with a greater than 99% probability of being</w:t>
      </w:r>
      <w:r w:rsidR="00B5276F" w:rsidRPr="00AA2D9A">
        <w:rPr>
          <w:color w:val="000000" w:themeColor="text1"/>
          <w:lang w:val="en-GB"/>
        </w:rPr>
        <w:t xml:space="preserve"> </w:t>
      </w:r>
      <w:r w:rsidR="00505FEE" w:rsidRPr="00AA2D9A">
        <w:rPr>
          <w:color w:val="000000" w:themeColor="text1"/>
          <w:lang w:val="en-GB"/>
        </w:rPr>
        <w:t>lower than -</w:t>
      </w:r>
      <w:r w:rsidR="00E538D6" w:rsidRPr="00AA2D9A">
        <w:rPr>
          <w:color w:val="000000" w:themeColor="text1"/>
          <w:lang w:val="en-GB"/>
        </w:rPr>
        <w:t>0.75</w:t>
      </w:r>
      <w:r w:rsidR="00CB10C3" w:rsidRPr="00AA2D9A">
        <w:rPr>
          <w:color w:val="000000" w:themeColor="text1"/>
          <w:lang w:val="en-GB"/>
        </w:rPr>
        <w:t xml:space="preserve"> </w:t>
      </w:r>
      <w:r w:rsidRPr="00AA2D9A">
        <w:rPr>
          <w:color w:val="000000" w:themeColor="text1"/>
          <w:lang w:val="en-GB"/>
        </w:rPr>
        <w:t>(Fig.</w:t>
      </w:r>
      <w:r w:rsidR="007301D5" w:rsidRPr="00AA2D9A">
        <w:rPr>
          <w:color w:val="000000" w:themeColor="text1"/>
          <w:lang w:val="en-GB"/>
        </w:rPr>
        <w:t xml:space="preserve"> </w:t>
      </w:r>
      <w:r w:rsidR="00207BF8" w:rsidRPr="00AA2D9A">
        <w:rPr>
          <w:color w:val="000000" w:themeColor="text1"/>
          <w:lang w:val="en-GB"/>
        </w:rPr>
        <w:t>3</w:t>
      </w:r>
      <w:r w:rsidR="007301D5" w:rsidRPr="00AA2D9A">
        <w:rPr>
          <w:color w:val="000000" w:themeColor="text1"/>
          <w:lang w:val="en-GB"/>
        </w:rPr>
        <w:t>,</w:t>
      </w:r>
      <w:r w:rsidRPr="00AA2D9A">
        <w:rPr>
          <w:color w:val="000000" w:themeColor="text1"/>
          <w:lang w:val="en-GB"/>
        </w:rPr>
        <w:t xml:space="preserve"> Table 1)</w:t>
      </w:r>
      <w:r w:rsidR="00505FEE" w:rsidRPr="00AA2D9A">
        <w:rPr>
          <w:color w:val="000000" w:themeColor="text1"/>
          <w:lang w:val="en-GB"/>
        </w:rPr>
        <w:t>.</w:t>
      </w:r>
    </w:p>
    <w:p w14:paraId="68CB7E1A" w14:textId="32F36D20" w:rsidR="00E22031" w:rsidRPr="00AA2D9A" w:rsidRDefault="004B4378" w:rsidP="00E22031">
      <w:pPr>
        <w:spacing w:line="480" w:lineRule="auto"/>
        <w:ind w:firstLine="708"/>
        <w:jc w:val="both"/>
        <w:rPr>
          <w:color w:val="000000" w:themeColor="text1"/>
          <w:lang w:val="en-GB"/>
        </w:rPr>
      </w:pPr>
      <w:r w:rsidRPr="00AA2D9A">
        <w:rPr>
          <w:color w:val="000000" w:themeColor="text1"/>
          <w:lang w:val="en-GB"/>
        </w:rPr>
        <w:t xml:space="preserve">The </w:t>
      </w:r>
      <w:r w:rsidRPr="00AA2D9A">
        <w:rPr>
          <w:color w:val="000000" w:themeColor="text1"/>
          <w:lang w:val="en-GB"/>
        </w:rPr>
        <w:t>inclusion of environmental predictors in the model revealed strong (and likely causal) relationships that alter</w:t>
      </w:r>
      <w:r w:rsidR="00E02C2E" w:rsidRPr="00AA2D9A">
        <w:rPr>
          <w:color w:val="000000" w:themeColor="text1"/>
          <w:lang w:val="en-GB"/>
        </w:rPr>
        <w:t>ed</w:t>
      </w:r>
      <w:r w:rsidRPr="00AA2D9A">
        <w:rPr>
          <w:color w:val="000000" w:themeColor="text1"/>
          <w:lang w:val="en-GB"/>
        </w:rPr>
        <w:t xml:space="preserve"> the</w:t>
      </w:r>
      <w:r w:rsidR="008248C0" w:rsidRPr="00AA2D9A">
        <w:rPr>
          <w:color w:val="000000" w:themeColor="text1"/>
          <w:lang w:val="en-GB"/>
        </w:rPr>
        <w:t xml:space="preserve"> observed</w:t>
      </w:r>
      <w:r w:rsidRPr="00AA2D9A">
        <w:rPr>
          <w:color w:val="000000" w:themeColor="text1"/>
          <w:lang w:val="en-GB"/>
        </w:rPr>
        <w:t xml:space="preserve"> CCSR slope</w:t>
      </w:r>
      <w:r w:rsidR="00AB0F12" w:rsidRPr="00AA2D9A">
        <w:rPr>
          <w:color w:val="000000" w:themeColor="text1"/>
          <w:lang w:val="en-GB"/>
        </w:rPr>
        <w:t xml:space="preserve"> of</w:t>
      </w:r>
      <w:r w:rsidR="008248C0" w:rsidRPr="00AA2D9A">
        <w:rPr>
          <w:color w:val="000000" w:themeColor="text1"/>
          <w:lang w:val="en-GB"/>
        </w:rPr>
        <w:t xml:space="preserve"> -</w:t>
      </w:r>
      <w:r w:rsidR="00500E4C" w:rsidRPr="00AA2D9A">
        <w:rPr>
          <w:color w:val="000000" w:themeColor="text1"/>
          <w:lang w:val="en-GB"/>
        </w:rPr>
        <w:t>0</w:t>
      </w:r>
      <w:r w:rsidR="00D70B85" w:rsidRPr="00AA2D9A">
        <w:rPr>
          <w:color w:val="000000" w:themeColor="text1"/>
          <w:lang w:val="en-GB"/>
        </w:rPr>
        <w:t>.97</w:t>
      </w:r>
      <w:r w:rsidR="00500E4C" w:rsidRPr="00AA2D9A">
        <w:rPr>
          <w:color w:val="000000" w:themeColor="text1"/>
          <w:lang w:val="en-GB"/>
        </w:rPr>
        <w:t xml:space="preserve"> </w:t>
      </w:r>
      <w:r w:rsidR="008248C0" w:rsidRPr="00AA2D9A">
        <w:rPr>
          <w:color w:val="000000" w:themeColor="text1"/>
          <w:lang w:val="en-GB"/>
        </w:rPr>
        <w:t>that is presented</w:t>
      </w:r>
      <w:r w:rsidRPr="00AA2D9A">
        <w:rPr>
          <w:color w:val="000000" w:themeColor="text1"/>
          <w:lang w:val="en-GB"/>
        </w:rPr>
        <w:t xml:space="preserve"> in Fig. 3. In particular,</w:t>
      </w:r>
      <w:r w:rsidR="00F96954" w:rsidRPr="00AA2D9A">
        <w:rPr>
          <w:color w:val="000000" w:themeColor="text1"/>
          <w:lang w:val="en-GB"/>
        </w:rPr>
        <w:t xml:space="preserve"> </w:t>
      </w:r>
      <w:r w:rsidRPr="00AA2D9A">
        <w:rPr>
          <w:color w:val="000000" w:themeColor="text1"/>
          <w:lang w:val="en-GB"/>
        </w:rPr>
        <w:t>temperature (</w:t>
      </w:r>
      <w:r w:rsidRPr="00AA2D9A">
        <w:rPr>
          <w:i/>
          <w:iCs/>
          <w:color w:val="000000" w:themeColor="text1"/>
          <w:lang w:val="en-GB"/>
        </w:rPr>
        <w:t>T</w:t>
      </w:r>
      <w:r w:rsidRPr="00AA2D9A">
        <w:rPr>
          <w:color w:val="000000" w:themeColor="text1"/>
          <w:lang w:val="en-GB"/>
        </w:rPr>
        <w:t>)</w:t>
      </w:r>
      <w:r w:rsidR="00F96954" w:rsidRPr="00AA2D9A">
        <w:rPr>
          <w:color w:val="000000" w:themeColor="text1"/>
          <w:lang w:val="en-GB"/>
        </w:rPr>
        <w:t xml:space="preserve">, total phosphorous </w:t>
      </w:r>
      <w:r w:rsidRPr="00AA2D9A">
        <w:rPr>
          <w:color w:val="000000" w:themeColor="text1"/>
          <w:lang w:val="en-GB"/>
        </w:rPr>
        <w:t xml:space="preserve">(a proxy for resource </w:t>
      </w:r>
      <w:r w:rsidRPr="00AA2D9A">
        <w:rPr>
          <w:color w:val="000000" w:themeColor="text1"/>
          <w:lang w:val="en-GB"/>
        </w:rPr>
        <w:t>availability,</w:t>
      </w:r>
      <w:r w:rsidR="00EC5992" w:rsidRPr="00AA2D9A">
        <w:rPr>
          <w:color w:val="000000" w:themeColor="text1"/>
          <w:lang w:val="en-GB"/>
        </w:rPr>
        <w:t xml:space="preserve"> </w:t>
      </w:r>
      <w:r w:rsidR="00D70B85" w:rsidRPr="00AA2D9A">
        <w:rPr>
          <w:i/>
          <w:iCs/>
          <w:color w:val="000000" w:themeColor="text1"/>
          <w:lang w:val="en-GB"/>
        </w:rPr>
        <w:t>R</w:t>
      </w:r>
      <w:r w:rsidRPr="00AA2D9A">
        <w:rPr>
          <w:color w:val="000000" w:themeColor="text1"/>
          <w:lang w:val="en-GB"/>
        </w:rPr>
        <w:t xml:space="preserve">) </w:t>
      </w:r>
      <w:r w:rsidR="00F96954" w:rsidRPr="00AA2D9A">
        <w:rPr>
          <w:color w:val="000000" w:themeColor="text1"/>
          <w:lang w:val="en-GB"/>
        </w:rPr>
        <w:t>and zooplankton biomass (</w:t>
      </w:r>
      <w:r w:rsidR="002D5D91" w:rsidRPr="00AA2D9A">
        <w:rPr>
          <w:color w:val="000000" w:themeColor="text1"/>
          <w:lang w:val="en-GB"/>
        </w:rPr>
        <w:t>a</w:t>
      </w:r>
      <w:r w:rsidR="00F96954" w:rsidRPr="00AA2D9A">
        <w:rPr>
          <w:color w:val="000000" w:themeColor="text1"/>
          <w:lang w:val="en-GB"/>
        </w:rPr>
        <w:t xml:space="preserve"> proxy for predation pressure,</w:t>
      </w:r>
      <w:r w:rsidR="00D70B85" w:rsidRPr="00AA2D9A">
        <w:rPr>
          <w:color w:val="000000" w:themeColor="text1"/>
          <w:lang w:val="en-GB"/>
        </w:rPr>
        <w:t xml:space="preserve"> </w:t>
      </w:r>
      <w:r w:rsidR="00D70B85" w:rsidRPr="00AA2D9A">
        <w:rPr>
          <w:i/>
          <w:iCs/>
          <w:color w:val="000000" w:themeColor="text1"/>
          <w:lang w:val="en-GB"/>
        </w:rPr>
        <w:t>P</w:t>
      </w:r>
      <w:r w:rsidR="00F96954" w:rsidRPr="00AA2D9A">
        <w:rPr>
          <w:color w:val="000000" w:themeColor="text1"/>
          <w:lang w:val="en-GB"/>
        </w:rPr>
        <w:t xml:space="preserve">) </w:t>
      </w:r>
      <w:r w:rsidRPr="00AA2D9A">
        <w:rPr>
          <w:color w:val="000000" w:themeColor="text1"/>
          <w:lang w:val="en-GB"/>
        </w:rPr>
        <w:t xml:space="preserve">interacted </w:t>
      </w:r>
      <w:r w:rsidR="004E4DB3" w:rsidRPr="00AA2D9A">
        <w:rPr>
          <w:color w:val="000000" w:themeColor="text1"/>
          <w:lang w:val="en-GB"/>
        </w:rPr>
        <w:t>strongly to</w:t>
      </w:r>
      <w:r w:rsidRPr="00AA2D9A">
        <w:rPr>
          <w:color w:val="000000" w:themeColor="text1"/>
          <w:lang w:val="en-GB"/>
        </w:rPr>
        <w:t xml:space="preserve"> alter the slope</w:t>
      </w:r>
      <w:r w:rsidR="008514CB" w:rsidRPr="00AA2D9A">
        <w:rPr>
          <w:color w:val="000000" w:themeColor="text1"/>
          <w:lang w:val="en-GB"/>
        </w:rPr>
        <w:t xml:space="preserve"> (Table 1)</w:t>
      </w:r>
      <w:r w:rsidRPr="00AA2D9A">
        <w:rPr>
          <w:color w:val="000000" w:themeColor="text1"/>
          <w:lang w:val="en-GB"/>
        </w:rPr>
        <w:t xml:space="preserve">. At low </w:t>
      </w:r>
      <w:r w:rsidR="00D70B85" w:rsidRPr="00AA2D9A">
        <w:rPr>
          <w:i/>
          <w:iCs/>
          <w:color w:val="000000" w:themeColor="text1"/>
          <w:lang w:val="en-GB"/>
        </w:rPr>
        <w:t>R</w:t>
      </w:r>
      <w:r w:rsidRPr="00AA2D9A">
        <w:rPr>
          <w:i/>
          <w:iCs/>
          <w:color w:val="000000" w:themeColor="text1"/>
          <w:lang w:val="en-GB"/>
        </w:rPr>
        <w:t xml:space="preserve"> </w:t>
      </w:r>
      <w:r w:rsidRPr="00AA2D9A">
        <w:rPr>
          <w:color w:val="000000" w:themeColor="text1"/>
          <w:lang w:val="en-GB"/>
        </w:rPr>
        <w:t>and</w:t>
      </w:r>
      <w:r w:rsidRPr="00AA2D9A">
        <w:rPr>
          <w:i/>
          <w:iCs/>
          <w:color w:val="000000" w:themeColor="text1"/>
          <w:lang w:val="en-GB"/>
        </w:rPr>
        <w:t xml:space="preserve"> </w:t>
      </w:r>
      <w:r w:rsidR="00D70B85" w:rsidRPr="00AA2D9A">
        <w:rPr>
          <w:i/>
          <w:iCs/>
          <w:color w:val="000000" w:themeColor="text1"/>
          <w:lang w:val="en-GB"/>
        </w:rPr>
        <w:t>P</w:t>
      </w:r>
      <w:r w:rsidRPr="00AA2D9A">
        <w:rPr>
          <w:color w:val="000000" w:themeColor="text1"/>
          <w:lang w:val="en-GB"/>
        </w:rPr>
        <w:t xml:space="preserve">, </w:t>
      </w:r>
      <w:r w:rsidR="00CB10C3" w:rsidRPr="00AA2D9A">
        <w:rPr>
          <w:i/>
          <w:iCs/>
          <w:color w:val="000000" w:themeColor="text1"/>
          <w:lang w:val="en-GB"/>
        </w:rPr>
        <w:t>T</w:t>
      </w:r>
      <w:r w:rsidR="00CB10C3" w:rsidRPr="00AA2D9A">
        <w:rPr>
          <w:color w:val="000000" w:themeColor="text1"/>
          <w:lang w:val="en-GB"/>
        </w:rPr>
        <w:t xml:space="preserve"> </w:t>
      </w:r>
      <w:r w:rsidRPr="00AA2D9A">
        <w:rPr>
          <w:color w:val="000000" w:themeColor="text1"/>
          <w:lang w:val="en-GB"/>
        </w:rPr>
        <w:t>had relatively little effect on the abundance of both small and large phytoplankton</w:t>
      </w:r>
      <w:r w:rsidR="00CB10C3" w:rsidRPr="00AA2D9A">
        <w:rPr>
          <w:color w:val="000000" w:themeColor="text1"/>
          <w:lang w:val="en-GB"/>
        </w:rPr>
        <w:t xml:space="preserve">, thus resulting in no strong changes in the slope or intercept </w:t>
      </w:r>
      <w:r w:rsidRPr="00AA2D9A">
        <w:rPr>
          <w:color w:val="000000" w:themeColor="text1"/>
          <w:lang w:val="en-GB"/>
        </w:rPr>
        <w:t>(Fig</w:t>
      </w:r>
      <w:r w:rsidR="008514CB" w:rsidRPr="00AA2D9A">
        <w:rPr>
          <w:color w:val="000000" w:themeColor="text1"/>
          <w:lang w:val="en-GB"/>
        </w:rPr>
        <w:t>.</w:t>
      </w:r>
      <w:r w:rsidRPr="00AA2D9A">
        <w:rPr>
          <w:color w:val="000000" w:themeColor="text1"/>
          <w:lang w:val="en-GB"/>
        </w:rPr>
        <w:t xml:space="preserve"> </w:t>
      </w:r>
      <w:r w:rsidR="001E078B" w:rsidRPr="00AA2D9A">
        <w:rPr>
          <w:color w:val="000000" w:themeColor="text1"/>
          <w:lang w:val="en-GB"/>
        </w:rPr>
        <w:t>4</w:t>
      </w:r>
      <w:r w:rsidRPr="00AA2D9A">
        <w:rPr>
          <w:color w:val="000000" w:themeColor="text1"/>
          <w:lang w:val="en-GB"/>
        </w:rPr>
        <w:t>A</w:t>
      </w:r>
      <w:r w:rsidR="008514CB" w:rsidRPr="00AA2D9A">
        <w:rPr>
          <w:color w:val="000000" w:themeColor="text1"/>
          <w:lang w:val="en-GB"/>
        </w:rPr>
        <w:t>; -0.54, -0.56, -0.58, respectively</w:t>
      </w:r>
      <w:r w:rsidRPr="00AA2D9A">
        <w:rPr>
          <w:color w:val="000000" w:themeColor="text1"/>
          <w:lang w:val="en-GB"/>
        </w:rPr>
        <w:t xml:space="preserve">). However, at high </w:t>
      </w:r>
      <w:r w:rsidR="00D70B85" w:rsidRPr="00AA2D9A">
        <w:rPr>
          <w:i/>
          <w:iCs/>
          <w:color w:val="000000" w:themeColor="text1"/>
          <w:lang w:val="en-GB"/>
        </w:rPr>
        <w:t>R</w:t>
      </w:r>
      <w:r w:rsidRPr="00AA2D9A">
        <w:rPr>
          <w:i/>
          <w:iCs/>
          <w:color w:val="000000" w:themeColor="text1"/>
          <w:lang w:val="en-GB"/>
        </w:rPr>
        <w:t xml:space="preserve"> </w:t>
      </w:r>
      <w:r w:rsidRPr="00AA2D9A">
        <w:rPr>
          <w:color w:val="000000" w:themeColor="text1"/>
          <w:lang w:val="en-GB"/>
        </w:rPr>
        <w:t>and low</w:t>
      </w:r>
      <w:r w:rsidRPr="00AA2D9A">
        <w:rPr>
          <w:i/>
          <w:iCs/>
          <w:color w:val="000000" w:themeColor="text1"/>
          <w:lang w:val="en-GB"/>
        </w:rPr>
        <w:t xml:space="preserve"> </w:t>
      </w:r>
      <w:r w:rsidR="00D70B85" w:rsidRPr="00AA2D9A">
        <w:rPr>
          <w:i/>
          <w:iCs/>
          <w:color w:val="000000" w:themeColor="text1"/>
          <w:lang w:val="en-GB"/>
        </w:rPr>
        <w:t>P</w:t>
      </w:r>
      <w:r w:rsidRPr="00AA2D9A">
        <w:rPr>
          <w:color w:val="000000" w:themeColor="text1"/>
          <w:lang w:val="en-GB"/>
        </w:rPr>
        <w:t xml:space="preserve">, the abundance of small phytoplankton increased relative to that of large phytoplankton with increasing </w:t>
      </w:r>
      <w:r w:rsidRPr="00AA2D9A">
        <w:rPr>
          <w:i/>
          <w:iCs/>
          <w:color w:val="000000" w:themeColor="text1"/>
          <w:lang w:val="en-GB"/>
        </w:rPr>
        <w:t>T</w:t>
      </w:r>
      <w:r w:rsidR="00684F40" w:rsidRPr="00AA2D9A">
        <w:rPr>
          <w:i/>
          <w:iCs/>
          <w:color w:val="000000" w:themeColor="text1"/>
          <w:lang w:val="en-GB"/>
        </w:rPr>
        <w:t xml:space="preserve"> </w:t>
      </w:r>
      <w:r w:rsidR="00684F40" w:rsidRPr="00AA2D9A">
        <w:rPr>
          <w:color w:val="000000" w:themeColor="text1"/>
          <w:lang w:val="en-GB"/>
        </w:rPr>
        <w:t>(Fig. 4B</w:t>
      </w:r>
      <w:r w:rsidR="008514CB" w:rsidRPr="00AA2D9A">
        <w:rPr>
          <w:color w:val="000000" w:themeColor="text1"/>
          <w:lang w:val="en-GB"/>
        </w:rPr>
        <w:t>; -0.35, -0.75, -0.83, respectively</w:t>
      </w:r>
      <w:r w:rsidR="00684F40" w:rsidRPr="00AA2D9A">
        <w:rPr>
          <w:color w:val="000000" w:themeColor="text1"/>
          <w:lang w:val="en-GB"/>
        </w:rPr>
        <w:t xml:space="preserve">). </w:t>
      </w:r>
      <w:r w:rsidRPr="00AA2D9A">
        <w:rPr>
          <w:color w:val="000000" w:themeColor="text1"/>
          <w:lang w:val="en-GB"/>
        </w:rPr>
        <w:t xml:space="preserve">The same was observed at low </w:t>
      </w:r>
      <w:r w:rsidR="00D70B85" w:rsidRPr="00AA2D9A">
        <w:rPr>
          <w:i/>
          <w:iCs/>
          <w:color w:val="000000" w:themeColor="text1"/>
          <w:lang w:val="en-GB"/>
        </w:rPr>
        <w:t>R</w:t>
      </w:r>
      <w:r w:rsidRPr="00AA2D9A">
        <w:rPr>
          <w:color w:val="000000" w:themeColor="text1"/>
          <w:lang w:val="en-GB"/>
        </w:rPr>
        <w:t xml:space="preserve"> and high </w:t>
      </w:r>
      <w:r w:rsidR="00D70B85" w:rsidRPr="00AA2D9A">
        <w:rPr>
          <w:i/>
          <w:iCs/>
          <w:color w:val="000000" w:themeColor="text1"/>
          <w:lang w:val="en-GB"/>
        </w:rPr>
        <w:t>P</w:t>
      </w:r>
      <w:r w:rsidR="00CB10C3" w:rsidRPr="00AA2D9A">
        <w:rPr>
          <w:i/>
          <w:iCs/>
          <w:color w:val="000000" w:themeColor="text1"/>
          <w:lang w:val="en-GB"/>
        </w:rPr>
        <w:t xml:space="preserve">, </w:t>
      </w:r>
      <w:r w:rsidR="00CB10C3" w:rsidRPr="00AA2D9A">
        <w:rPr>
          <w:color w:val="000000" w:themeColor="text1"/>
          <w:lang w:val="en-GB"/>
        </w:rPr>
        <w:t xml:space="preserve">thus making the slope more </w:t>
      </w:r>
      <w:r w:rsidR="00095E01" w:rsidRPr="00AA2D9A">
        <w:rPr>
          <w:iCs/>
          <w:color w:val="000000" w:themeColor="text1"/>
          <w:lang w:val="en-GB"/>
        </w:rPr>
        <w:t>negative</w:t>
      </w:r>
      <w:r w:rsidR="00095E01" w:rsidRPr="00AA2D9A">
        <w:rPr>
          <w:i/>
          <w:iCs/>
          <w:color w:val="000000" w:themeColor="text1"/>
          <w:lang w:val="en-GB"/>
        </w:rPr>
        <w:t xml:space="preserve"> </w:t>
      </w:r>
      <w:r w:rsidRPr="00AA2D9A">
        <w:rPr>
          <w:color w:val="000000" w:themeColor="text1"/>
          <w:lang w:val="en-GB"/>
        </w:rPr>
        <w:t>(Fig. 4C</w:t>
      </w:r>
      <w:r w:rsidR="008514CB" w:rsidRPr="00AA2D9A">
        <w:rPr>
          <w:color w:val="000000" w:themeColor="text1"/>
          <w:lang w:val="en-GB"/>
        </w:rPr>
        <w:t>; -0.33, -0.73, -0.93, respectively</w:t>
      </w:r>
      <w:r w:rsidRPr="00AA2D9A">
        <w:rPr>
          <w:color w:val="000000" w:themeColor="text1"/>
          <w:lang w:val="en-GB"/>
        </w:rPr>
        <w:t>).</w:t>
      </w:r>
      <w:r w:rsidR="00095E01" w:rsidRPr="00AA2D9A">
        <w:rPr>
          <w:color w:val="000000" w:themeColor="text1"/>
          <w:lang w:val="en-GB"/>
        </w:rPr>
        <w:t xml:space="preserve"> However</w:t>
      </w:r>
      <w:r w:rsidRPr="00AA2D9A">
        <w:rPr>
          <w:color w:val="000000" w:themeColor="text1"/>
          <w:lang w:val="en-GB"/>
        </w:rPr>
        <w:t xml:space="preserve">, at high </w:t>
      </w:r>
      <w:r w:rsidR="00D70B85" w:rsidRPr="00AA2D9A">
        <w:rPr>
          <w:i/>
          <w:iCs/>
          <w:color w:val="000000" w:themeColor="text1"/>
          <w:lang w:val="en-GB"/>
        </w:rPr>
        <w:t>R</w:t>
      </w:r>
      <w:r w:rsidRPr="00AA2D9A">
        <w:rPr>
          <w:color w:val="000000" w:themeColor="text1"/>
          <w:lang w:val="en-GB"/>
        </w:rPr>
        <w:t xml:space="preserve"> and </w:t>
      </w:r>
      <w:r w:rsidR="00D23138" w:rsidRPr="00AA2D9A">
        <w:rPr>
          <w:i/>
          <w:iCs/>
          <w:color w:val="000000" w:themeColor="text1"/>
          <w:lang w:val="en-GB"/>
        </w:rPr>
        <w:t>P</w:t>
      </w:r>
      <w:r w:rsidR="00863434" w:rsidRPr="00AA2D9A">
        <w:rPr>
          <w:color w:val="000000" w:themeColor="text1"/>
          <w:lang w:val="en-GB"/>
        </w:rPr>
        <w:t xml:space="preserve">, </w:t>
      </w:r>
      <w:r w:rsidR="00863434" w:rsidRPr="00AA2D9A">
        <w:rPr>
          <w:i/>
          <w:iCs/>
          <w:color w:val="000000" w:themeColor="text1"/>
          <w:lang w:val="en-GB"/>
        </w:rPr>
        <w:t xml:space="preserve">T </w:t>
      </w:r>
      <w:r w:rsidR="00863434" w:rsidRPr="00AA2D9A">
        <w:rPr>
          <w:color w:val="000000" w:themeColor="text1"/>
          <w:lang w:val="en-GB"/>
        </w:rPr>
        <w:t>again had relatively little effect on the abundance of both small and large phytoplankton</w:t>
      </w:r>
      <w:r w:rsidR="002A1034" w:rsidRPr="00AA2D9A">
        <w:rPr>
          <w:color w:val="000000" w:themeColor="text1"/>
          <w:lang w:val="en-GB"/>
        </w:rPr>
        <w:t xml:space="preserve"> (Fig. 4D</w:t>
      </w:r>
      <w:r w:rsidR="008514CB" w:rsidRPr="00AA2D9A">
        <w:rPr>
          <w:color w:val="000000" w:themeColor="text1"/>
          <w:lang w:val="en-GB"/>
        </w:rPr>
        <w:t>; -0.90, -0.91, -0.93, respectively</w:t>
      </w:r>
      <w:r w:rsidR="0084793C" w:rsidRPr="00AA2D9A">
        <w:rPr>
          <w:color w:val="000000" w:themeColor="text1"/>
          <w:lang w:val="en-GB"/>
        </w:rPr>
        <w:t>)</w:t>
      </w:r>
      <w:r w:rsidRPr="00AA2D9A">
        <w:rPr>
          <w:i/>
          <w:iCs/>
          <w:color w:val="000000" w:themeColor="text1"/>
          <w:lang w:val="en-GB"/>
        </w:rPr>
        <w:t xml:space="preserve">. </w:t>
      </w:r>
      <w:r w:rsidRPr="00AA2D9A">
        <w:rPr>
          <w:color w:val="000000" w:themeColor="text1"/>
          <w:lang w:val="en-GB"/>
        </w:rPr>
        <w:t>Viewing the same relationship from</w:t>
      </w:r>
      <w:r w:rsidR="002A1034" w:rsidRPr="00AA2D9A">
        <w:rPr>
          <w:color w:val="000000" w:themeColor="text1"/>
          <w:lang w:val="en-GB"/>
        </w:rPr>
        <w:t xml:space="preserve"> </w:t>
      </w:r>
      <w:r w:rsidR="00095E01" w:rsidRPr="00AA2D9A">
        <w:rPr>
          <w:color w:val="000000" w:themeColor="text1"/>
          <w:lang w:val="en-GB"/>
        </w:rPr>
        <w:t>a</w:t>
      </w:r>
      <w:r w:rsidRPr="00AA2D9A">
        <w:rPr>
          <w:color w:val="000000" w:themeColor="text1"/>
          <w:lang w:val="en-GB"/>
        </w:rPr>
        <w:t xml:space="preserve"> </w:t>
      </w:r>
      <w:r w:rsidR="002A1034" w:rsidRPr="00AA2D9A">
        <w:rPr>
          <w:color w:val="000000" w:themeColor="text1"/>
          <w:lang w:val="en-GB"/>
        </w:rPr>
        <w:t>nutrient</w:t>
      </w:r>
      <w:r w:rsidR="00095E01" w:rsidRPr="00AA2D9A">
        <w:rPr>
          <w:color w:val="000000" w:themeColor="text1"/>
          <w:lang w:val="en-GB"/>
        </w:rPr>
        <w:t>-supply</w:t>
      </w:r>
      <w:r w:rsidR="002A1034" w:rsidRPr="00AA2D9A">
        <w:rPr>
          <w:color w:val="000000" w:themeColor="text1"/>
          <w:lang w:val="en-GB"/>
        </w:rPr>
        <w:t xml:space="preserve"> </w:t>
      </w:r>
      <w:r w:rsidRPr="00AA2D9A">
        <w:rPr>
          <w:color w:val="000000" w:themeColor="text1"/>
          <w:lang w:val="en-GB"/>
        </w:rPr>
        <w:t xml:space="preserve">perspective, at low </w:t>
      </w:r>
      <w:r w:rsidRPr="00AA2D9A">
        <w:rPr>
          <w:i/>
          <w:iCs/>
          <w:color w:val="000000" w:themeColor="text1"/>
          <w:lang w:val="en-GB"/>
        </w:rPr>
        <w:t xml:space="preserve">T </w:t>
      </w:r>
      <w:r w:rsidRPr="00AA2D9A">
        <w:rPr>
          <w:color w:val="000000" w:themeColor="text1"/>
          <w:lang w:val="en-GB"/>
        </w:rPr>
        <w:t>and</w:t>
      </w:r>
      <w:r w:rsidRPr="00AA2D9A">
        <w:rPr>
          <w:i/>
          <w:iCs/>
          <w:color w:val="000000" w:themeColor="text1"/>
          <w:lang w:val="en-GB"/>
        </w:rPr>
        <w:t xml:space="preserve"> </w:t>
      </w:r>
      <w:r w:rsidR="00D70B85" w:rsidRPr="00AA2D9A">
        <w:rPr>
          <w:i/>
          <w:iCs/>
          <w:color w:val="000000" w:themeColor="text1"/>
          <w:lang w:val="en-GB"/>
        </w:rPr>
        <w:t>P</w:t>
      </w:r>
      <w:r w:rsidRPr="00AA2D9A">
        <w:rPr>
          <w:color w:val="000000" w:themeColor="text1"/>
          <w:lang w:val="en-GB"/>
        </w:rPr>
        <w:t xml:space="preserve">, increasing </w:t>
      </w:r>
      <w:r w:rsidR="00D70B85" w:rsidRPr="00AA2D9A">
        <w:rPr>
          <w:i/>
          <w:iCs/>
          <w:color w:val="000000" w:themeColor="text1"/>
          <w:lang w:val="en-GB"/>
        </w:rPr>
        <w:t>R</w:t>
      </w:r>
      <w:r w:rsidRPr="00AA2D9A">
        <w:rPr>
          <w:color w:val="000000" w:themeColor="text1"/>
          <w:lang w:val="en-GB"/>
        </w:rPr>
        <w:t xml:space="preserve"> increased the abundance of large phytoplankton more than that of small phytoplankton</w:t>
      </w:r>
      <w:r w:rsidR="002A1034" w:rsidRPr="00AA2D9A">
        <w:rPr>
          <w:color w:val="000000" w:themeColor="text1"/>
          <w:lang w:val="en-GB"/>
        </w:rPr>
        <w:t xml:space="preserve">, thus making the slope </w:t>
      </w:r>
      <w:r w:rsidR="006149B0" w:rsidRPr="00AA2D9A">
        <w:rPr>
          <w:color w:val="000000" w:themeColor="text1"/>
          <w:lang w:val="en-GB"/>
        </w:rPr>
        <w:t>less negative</w:t>
      </w:r>
      <w:r w:rsidR="007B6468" w:rsidRPr="00AA2D9A">
        <w:rPr>
          <w:color w:val="000000" w:themeColor="text1"/>
          <w:lang w:val="en-GB"/>
        </w:rPr>
        <w:t xml:space="preserve"> (Fig. 5A</w:t>
      </w:r>
      <w:r w:rsidR="008514CB" w:rsidRPr="00AA2D9A">
        <w:rPr>
          <w:color w:val="000000" w:themeColor="text1"/>
          <w:lang w:val="en-GB"/>
        </w:rPr>
        <w:t>; -0.73, -0.55, -0.35, respectively</w:t>
      </w:r>
      <w:r w:rsidR="007B6468" w:rsidRPr="00AA2D9A">
        <w:rPr>
          <w:color w:val="000000" w:themeColor="text1"/>
          <w:lang w:val="en-GB"/>
        </w:rPr>
        <w:t>).</w:t>
      </w:r>
      <w:r w:rsidRPr="00AA2D9A">
        <w:rPr>
          <w:color w:val="000000" w:themeColor="text1"/>
          <w:lang w:val="en-GB"/>
        </w:rPr>
        <w:t xml:space="preserve"> </w:t>
      </w:r>
      <w:r w:rsidR="00684F40" w:rsidRPr="00AA2D9A">
        <w:rPr>
          <w:color w:val="000000" w:themeColor="text1"/>
          <w:lang w:val="en-GB"/>
        </w:rPr>
        <w:t xml:space="preserve">However, at high </w:t>
      </w:r>
      <w:r w:rsidR="00684F40" w:rsidRPr="00AA2D9A">
        <w:rPr>
          <w:i/>
          <w:iCs/>
          <w:color w:val="000000" w:themeColor="text1"/>
          <w:lang w:val="en-GB"/>
        </w:rPr>
        <w:t>T</w:t>
      </w:r>
      <w:r w:rsidRPr="00AA2D9A">
        <w:rPr>
          <w:i/>
          <w:iCs/>
          <w:color w:val="000000" w:themeColor="text1"/>
          <w:lang w:val="en-GB"/>
        </w:rPr>
        <w:t xml:space="preserve"> </w:t>
      </w:r>
      <w:r w:rsidRPr="00AA2D9A">
        <w:rPr>
          <w:color w:val="000000" w:themeColor="text1"/>
          <w:lang w:val="en-GB"/>
        </w:rPr>
        <w:t>and</w:t>
      </w:r>
      <w:r w:rsidRPr="00AA2D9A">
        <w:rPr>
          <w:i/>
          <w:iCs/>
          <w:color w:val="000000" w:themeColor="text1"/>
          <w:lang w:val="en-GB"/>
        </w:rPr>
        <w:t xml:space="preserve"> </w:t>
      </w:r>
      <w:r w:rsidRPr="00AA2D9A">
        <w:rPr>
          <w:color w:val="000000" w:themeColor="text1"/>
          <w:lang w:val="en-GB"/>
        </w:rPr>
        <w:t>low</w:t>
      </w:r>
      <w:r w:rsidRPr="00AA2D9A">
        <w:rPr>
          <w:i/>
          <w:iCs/>
          <w:color w:val="000000" w:themeColor="text1"/>
          <w:lang w:val="en-GB"/>
        </w:rPr>
        <w:t xml:space="preserve"> </w:t>
      </w:r>
      <w:r w:rsidR="00D70B85" w:rsidRPr="00AA2D9A">
        <w:rPr>
          <w:i/>
          <w:iCs/>
          <w:color w:val="000000" w:themeColor="text1"/>
          <w:lang w:val="en-GB"/>
        </w:rPr>
        <w:t>P</w:t>
      </w:r>
      <w:r w:rsidR="00684F40" w:rsidRPr="00AA2D9A">
        <w:rPr>
          <w:i/>
          <w:iCs/>
          <w:color w:val="000000" w:themeColor="text1"/>
          <w:lang w:val="en-GB"/>
        </w:rPr>
        <w:t>,</w:t>
      </w:r>
      <w:r w:rsidR="00684F40" w:rsidRPr="00AA2D9A">
        <w:rPr>
          <w:color w:val="000000" w:themeColor="text1"/>
          <w:lang w:val="en-GB"/>
        </w:rPr>
        <w:t xml:space="preserve"> </w:t>
      </w:r>
      <w:r w:rsidRPr="00AA2D9A">
        <w:rPr>
          <w:color w:val="000000" w:themeColor="text1"/>
          <w:lang w:val="en-GB"/>
        </w:rPr>
        <w:t xml:space="preserve">there was a small increase in abundance with increasing </w:t>
      </w:r>
      <w:r w:rsidR="00D70B85" w:rsidRPr="00AA2D9A">
        <w:rPr>
          <w:i/>
          <w:iCs/>
          <w:color w:val="000000" w:themeColor="text1"/>
          <w:lang w:val="en-GB"/>
        </w:rPr>
        <w:t>R</w:t>
      </w:r>
      <w:r w:rsidRPr="00AA2D9A">
        <w:rPr>
          <w:i/>
          <w:iCs/>
          <w:color w:val="000000" w:themeColor="text1"/>
          <w:lang w:val="en-GB"/>
        </w:rPr>
        <w:t xml:space="preserve"> </w:t>
      </w:r>
      <w:r w:rsidRPr="00AA2D9A">
        <w:rPr>
          <w:color w:val="000000" w:themeColor="text1"/>
          <w:lang w:val="en-GB"/>
        </w:rPr>
        <w:t>that was similar across all size classes</w:t>
      </w:r>
      <w:r w:rsidR="002A1034" w:rsidRPr="00AA2D9A">
        <w:rPr>
          <w:color w:val="000000" w:themeColor="text1"/>
          <w:lang w:val="en-GB"/>
        </w:rPr>
        <w:t xml:space="preserve"> </w:t>
      </w:r>
      <w:r w:rsidR="007B6468" w:rsidRPr="00AA2D9A">
        <w:rPr>
          <w:color w:val="000000" w:themeColor="text1"/>
          <w:lang w:val="en-GB"/>
        </w:rPr>
        <w:t>(Fig. 5B</w:t>
      </w:r>
      <w:r w:rsidR="008514CB" w:rsidRPr="00AA2D9A">
        <w:rPr>
          <w:color w:val="000000" w:themeColor="text1"/>
          <w:lang w:val="en-GB"/>
        </w:rPr>
        <w:t>; -0.90, -0.90, -0.90, respectively</w:t>
      </w:r>
      <w:r w:rsidR="007B6468" w:rsidRPr="00AA2D9A">
        <w:rPr>
          <w:color w:val="000000" w:themeColor="text1"/>
          <w:lang w:val="en-GB"/>
        </w:rPr>
        <w:t>)</w:t>
      </w:r>
      <w:r w:rsidR="00684F40" w:rsidRPr="00AA2D9A">
        <w:rPr>
          <w:color w:val="000000" w:themeColor="text1"/>
          <w:lang w:val="en-GB"/>
        </w:rPr>
        <w:t xml:space="preserve">. </w:t>
      </w:r>
      <w:r w:rsidR="00486A0A" w:rsidRPr="00AA2D9A">
        <w:rPr>
          <w:color w:val="000000" w:themeColor="text1"/>
          <w:lang w:val="en-GB"/>
        </w:rPr>
        <w:t xml:space="preserve">The same was observed at high </w:t>
      </w:r>
      <w:r w:rsidR="00486A0A" w:rsidRPr="00AA2D9A">
        <w:rPr>
          <w:i/>
          <w:iCs/>
          <w:color w:val="000000" w:themeColor="text1"/>
          <w:lang w:val="en-GB"/>
        </w:rPr>
        <w:t xml:space="preserve">T </w:t>
      </w:r>
      <w:r w:rsidR="00486A0A" w:rsidRPr="00AA2D9A">
        <w:rPr>
          <w:color w:val="000000" w:themeColor="text1"/>
          <w:lang w:val="en-GB"/>
        </w:rPr>
        <w:t>and</w:t>
      </w:r>
      <w:r w:rsidR="00486A0A" w:rsidRPr="00AA2D9A">
        <w:rPr>
          <w:i/>
          <w:iCs/>
          <w:color w:val="000000" w:themeColor="text1"/>
          <w:lang w:val="en-GB"/>
        </w:rPr>
        <w:t xml:space="preserve"> </w:t>
      </w:r>
      <w:r w:rsidR="00D70B85" w:rsidRPr="00AA2D9A">
        <w:rPr>
          <w:i/>
          <w:iCs/>
          <w:color w:val="000000" w:themeColor="text1"/>
          <w:lang w:val="en-GB"/>
        </w:rPr>
        <w:t>P</w:t>
      </w:r>
      <w:r w:rsidR="002A1034" w:rsidRPr="00AA2D9A">
        <w:rPr>
          <w:color w:val="000000" w:themeColor="text1"/>
          <w:lang w:val="en-GB"/>
        </w:rPr>
        <w:t xml:space="preserve">, thus resulting in no strong changes in the slope </w:t>
      </w:r>
      <w:r w:rsidR="00486A0A" w:rsidRPr="00AA2D9A">
        <w:rPr>
          <w:color w:val="000000" w:themeColor="text1"/>
          <w:lang w:val="en-GB"/>
        </w:rPr>
        <w:t>(Fi</w:t>
      </w:r>
      <w:r w:rsidR="0084793C" w:rsidRPr="00AA2D9A">
        <w:rPr>
          <w:color w:val="000000" w:themeColor="text1"/>
          <w:lang w:val="en-GB"/>
        </w:rPr>
        <w:t>g.</w:t>
      </w:r>
      <w:r w:rsidR="00486A0A" w:rsidRPr="00AA2D9A">
        <w:rPr>
          <w:color w:val="000000" w:themeColor="text1"/>
          <w:lang w:val="en-GB"/>
        </w:rPr>
        <w:t xml:space="preserve"> 5D</w:t>
      </w:r>
      <w:r w:rsidR="008514CB" w:rsidRPr="00AA2D9A">
        <w:rPr>
          <w:color w:val="000000" w:themeColor="text1"/>
          <w:lang w:val="en-GB"/>
        </w:rPr>
        <w:t>; -0.93, -0.90, -0.86, respectively</w:t>
      </w:r>
      <w:r w:rsidR="00486A0A" w:rsidRPr="00AA2D9A">
        <w:rPr>
          <w:color w:val="000000" w:themeColor="text1"/>
          <w:lang w:val="en-GB"/>
        </w:rPr>
        <w:t xml:space="preserve">). </w:t>
      </w:r>
      <w:r w:rsidR="00095E01" w:rsidRPr="00AA2D9A">
        <w:rPr>
          <w:color w:val="000000" w:themeColor="text1"/>
          <w:lang w:val="en-GB"/>
        </w:rPr>
        <w:t>However</w:t>
      </w:r>
      <w:r w:rsidR="00486A0A" w:rsidRPr="00AA2D9A">
        <w:rPr>
          <w:color w:val="000000" w:themeColor="text1"/>
          <w:lang w:val="en-GB"/>
        </w:rPr>
        <w:t xml:space="preserve">, at low </w:t>
      </w:r>
      <w:r w:rsidR="00486A0A" w:rsidRPr="00AA2D9A">
        <w:rPr>
          <w:i/>
          <w:iCs/>
          <w:color w:val="000000" w:themeColor="text1"/>
          <w:lang w:val="en-GB"/>
        </w:rPr>
        <w:t>T</w:t>
      </w:r>
      <w:r w:rsidR="00486A0A" w:rsidRPr="00AA2D9A">
        <w:rPr>
          <w:color w:val="000000" w:themeColor="text1"/>
          <w:lang w:val="en-GB"/>
        </w:rPr>
        <w:t xml:space="preserve"> and high </w:t>
      </w:r>
      <w:r w:rsidR="00D70B85" w:rsidRPr="00AA2D9A">
        <w:rPr>
          <w:i/>
          <w:iCs/>
          <w:color w:val="000000" w:themeColor="text1"/>
          <w:lang w:val="en-GB"/>
        </w:rPr>
        <w:t>P</w:t>
      </w:r>
      <w:r w:rsidR="00486A0A" w:rsidRPr="00AA2D9A">
        <w:rPr>
          <w:color w:val="000000" w:themeColor="text1"/>
          <w:lang w:val="en-GB"/>
        </w:rPr>
        <w:t xml:space="preserve">, the abundance of small </w:t>
      </w:r>
      <w:r w:rsidR="00486A0A" w:rsidRPr="00AA2D9A">
        <w:rPr>
          <w:color w:val="000000" w:themeColor="text1"/>
          <w:lang w:val="en-GB"/>
        </w:rPr>
        <w:lastRenderedPageBreak/>
        <w:t xml:space="preserve">phytoplankton increased relative to that of large phytoplankton with increasing </w:t>
      </w:r>
      <w:r w:rsidR="00D70B85" w:rsidRPr="00AA2D9A">
        <w:rPr>
          <w:i/>
          <w:iCs/>
          <w:color w:val="000000" w:themeColor="text1"/>
          <w:lang w:val="en-GB"/>
        </w:rPr>
        <w:t>R</w:t>
      </w:r>
      <w:r w:rsidR="00486A0A" w:rsidRPr="00AA2D9A">
        <w:rPr>
          <w:iCs/>
          <w:color w:val="000000" w:themeColor="text1"/>
          <w:lang w:val="en-GB"/>
        </w:rPr>
        <w:t xml:space="preserve"> (Fig</w:t>
      </w:r>
      <w:r w:rsidR="002E2F97">
        <w:rPr>
          <w:iCs/>
          <w:color w:val="000000" w:themeColor="text1"/>
          <w:lang w:val="en-GB"/>
        </w:rPr>
        <w:t>.</w:t>
      </w:r>
      <w:r w:rsidR="00486A0A" w:rsidRPr="00AA2D9A">
        <w:rPr>
          <w:iCs/>
          <w:color w:val="000000" w:themeColor="text1"/>
          <w:lang w:val="en-GB"/>
        </w:rPr>
        <w:t xml:space="preserve"> 5C</w:t>
      </w:r>
      <w:r w:rsidR="008514CB" w:rsidRPr="00AA2D9A">
        <w:rPr>
          <w:iCs/>
          <w:color w:val="000000" w:themeColor="text1"/>
          <w:lang w:val="en-GB"/>
        </w:rPr>
        <w:t xml:space="preserve">; </w:t>
      </w:r>
      <w:r w:rsidR="008514CB" w:rsidRPr="00AA2D9A">
        <w:rPr>
          <w:color w:val="000000" w:themeColor="text1"/>
          <w:lang w:val="en-GB"/>
        </w:rPr>
        <w:t>-0.33, -0.65, -0.93, respectively</w:t>
      </w:r>
      <w:r w:rsidR="00486A0A" w:rsidRPr="00AA2D9A">
        <w:rPr>
          <w:iCs/>
          <w:color w:val="000000" w:themeColor="text1"/>
          <w:lang w:val="en-GB"/>
        </w:rPr>
        <w:t>).</w:t>
      </w:r>
      <w:r w:rsidR="00486A0A" w:rsidRPr="00AA2D9A">
        <w:rPr>
          <w:i/>
          <w:iCs/>
          <w:color w:val="000000" w:themeColor="text1"/>
          <w:lang w:val="en-GB"/>
        </w:rPr>
        <w:t xml:space="preserve"> </w:t>
      </w:r>
      <w:r w:rsidR="00486A0A" w:rsidRPr="00AA2D9A">
        <w:rPr>
          <w:color w:val="000000" w:themeColor="text1"/>
          <w:lang w:val="en-GB"/>
        </w:rPr>
        <w:t xml:space="preserve">Viewing the same relationship from </w:t>
      </w:r>
      <w:r w:rsidR="0044335D" w:rsidRPr="00AA2D9A">
        <w:rPr>
          <w:color w:val="000000" w:themeColor="text1"/>
          <w:lang w:val="en-GB"/>
        </w:rPr>
        <w:t>a</w:t>
      </w:r>
      <w:r w:rsidR="002A1034" w:rsidRPr="00AA2D9A">
        <w:rPr>
          <w:color w:val="000000" w:themeColor="text1"/>
          <w:lang w:val="en-GB"/>
        </w:rPr>
        <w:t xml:space="preserve"> predation</w:t>
      </w:r>
      <w:r w:rsidR="00095E01" w:rsidRPr="00AA2D9A">
        <w:rPr>
          <w:color w:val="000000" w:themeColor="text1"/>
          <w:lang w:val="en-GB"/>
        </w:rPr>
        <w:t>-</w:t>
      </w:r>
      <w:r w:rsidR="002A1034" w:rsidRPr="00AA2D9A">
        <w:rPr>
          <w:color w:val="000000" w:themeColor="text1"/>
          <w:lang w:val="en-GB"/>
        </w:rPr>
        <w:t xml:space="preserve">pressure </w:t>
      </w:r>
      <w:r w:rsidR="00486A0A" w:rsidRPr="00AA2D9A">
        <w:rPr>
          <w:color w:val="000000" w:themeColor="text1"/>
          <w:lang w:val="en-GB"/>
        </w:rPr>
        <w:t xml:space="preserve">prospective, at low </w:t>
      </w:r>
      <w:r w:rsidR="00486A0A" w:rsidRPr="00AA2D9A">
        <w:rPr>
          <w:i/>
          <w:iCs/>
          <w:color w:val="000000" w:themeColor="text1"/>
          <w:lang w:val="en-GB"/>
        </w:rPr>
        <w:t xml:space="preserve">T </w:t>
      </w:r>
      <w:r w:rsidR="00486A0A" w:rsidRPr="00AA2D9A">
        <w:rPr>
          <w:color w:val="000000" w:themeColor="text1"/>
          <w:lang w:val="en-GB"/>
        </w:rPr>
        <w:t xml:space="preserve">and high </w:t>
      </w:r>
      <w:r w:rsidR="00D70B85" w:rsidRPr="00AA2D9A">
        <w:rPr>
          <w:i/>
          <w:iCs/>
          <w:color w:val="000000" w:themeColor="text1"/>
          <w:lang w:val="en-GB"/>
        </w:rPr>
        <w:t>R</w:t>
      </w:r>
      <w:r w:rsidR="00486A0A" w:rsidRPr="00AA2D9A">
        <w:rPr>
          <w:color w:val="000000" w:themeColor="text1"/>
          <w:lang w:val="en-GB"/>
        </w:rPr>
        <w:t xml:space="preserve">, the abundance of small phytoplankton increased relative to that of large phytoplankton with increasing </w:t>
      </w:r>
      <w:r w:rsidR="00D70B85" w:rsidRPr="00AA2D9A">
        <w:rPr>
          <w:i/>
          <w:iCs/>
          <w:color w:val="000000" w:themeColor="text1"/>
          <w:lang w:val="en-GB"/>
        </w:rPr>
        <w:t>P</w:t>
      </w:r>
      <w:r w:rsidR="002A1034" w:rsidRPr="00AA2D9A">
        <w:rPr>
          <w:i/>
          <w:iCs/>
          <w:color w:val="000000" w:themeColor="text1"/>
          <w:lang w:val="en-GB"/>
        </w:rPr>
        <w:t xml:space="preserve">, </w:t>
      </w:r>
      <w:r w:rsidR="002A1034" w:rsidRPr="00AA2D9A">
        <w:rPr>
          <w:color w:val="000000" w:themeColor="text1"/>
          <w:lang w:val="en-GB"/>
        </w:rPr>
        <w:t xml:space="preserve">thus making the slope more negative </w:t>
      </w:r>
      <w:r w:rsidR="00486A0A" w:rsidRPr="00AA2D9A">
        <w:rPr>
          <w:color w:val="000000" w:themeColor="text1"/>
          <w:lang w:val="en-GB"/>
        </w:rPr>
        <w:t>(Fig</w:t>
      </w:r>
      <w:r w:rsidR="002E2F97">
        <w:rPr>
          <w:color w:val="000000" w:themeColor="text1"/>
          <w:lang w:val="en-GB"/>
        </w:rPr>
        <w:t>.</w:t>
      </w:r>
      <w:r w:rsidR="00486A0A" w:rsidRPr="00AA2D9A">
        <w:rPr>
          <w:color w:val="000000" w:themeColor="text1"/>
          <w:lang w:val="en-GB"/>
        </w:rPr>
        <w:t xml:space="preserve"> 6C</w:t>
      </w:r>
      <w:r w:rsidR="00267D80" w:rsidRPr="00AA2D9A">
        <w:rPr>
          <w:color w:val="000000" w:themeColor="text1"/>
          <w:lang w:val="en-GB"/>
        </w:rPr>
        <w:t>; -0.54, -0.78, -0.90, respectively</w:t>
      </w:r>
      <w:r w:rsidR="00486A0A" w:rsidRPr="00AA2D9A">
        <w:rPr>
          <w:color w:val="000000" w:themeColor="text1"/>
          <w:lang w:val="en-GB"/>
        </w:rPr>
        <w:t xml:space="preserve">). </w:t>
      </w:r>
      <w:r w:rsidR="002A1034" w:rsidRPr="00AA2D9A">
        <w:rPr>
          <w:color w:val="000000" w:themeColor="text1"/>
          <w:lang w:val="en-GB"/>
        </w:rPr>
        <w:t>However, under the other condition</w:t>
      </w:r>
      <w:r w:rsidR="0044335D" w:rsidRPr="00AA2D9A">
        <w:rPr>
          <w:color w:val="000000" w:themeColor="text1"/>
          <w:lang w:val="en-GB"/>
        </w:rPr>
        <w:t>s</w:t>
      </w:r>
      <w:r w:rsidR="002A1034" w:rsidRPr="00AA2D9A">
        <w:rPr>
          <w:color w:val="000000" w:themeColor="text1"/>
          <w:lang w:val="en-GB"/>
        </w:rPr>
        <w:t>,</w:t>
      </w:r>
      <w:r w:rsidR="002A1034" w:rsidRPr="00AA2D9A">
        <w:rPr>
          <w:i/>
          <w:iCs/>
          <w:color w:val="000000" w:themeColor="text1"/>
          <w:lang w:val="en-GB"/>
        </w:rPr>
        <w:t xml:space="preserve"> </w:t>
      </w:r>
      <w:r w:rsidR="00D70B85" w:rsidRPr="00AA2D9A">
        <w:rPr>
          <w:i/>
          <w:iCs/>
          <w:color w:val="000000" w:themeColor="text1"/>
          <w:lang w:val="en-GB"/>
        </w:rPr>
        <w:t>P</w:t>
      </w:r>
      <w:r w:rsidR="002A1034" w:rsidRPr="00AA2D9A">
        <w:rPr>
          <w:i/>
          <w:iCs/>
          <w:color w:val="000000" w:themeColor="text1"/>
          <w:lang w:val="en-GB"/>
        </w:rPr>
        <w:t xml:space="preserve"> </w:t>
      </w:r>
      <w:r w:rsidR="002A1034" w:rsidRPr="00AA2D9A">
        <w:rPr>
          <w:color w:val="000000" w:themeColor="text1"/>
          <w:lang w:val="en-GB"/>
        </w:rPr>
        <w:t>had relatively little effect on the abundance of both small and large phytoplankton</w:t>
      </w:r>
      <w:r w:rsidR="00267D80" w:rsidRPr="00AA2D9A">
        <w:rPr>
          <w:color w:val="000000" w:themeColor="text1"/>
          <w:lang w:val="en-GB"/>
        </w:rPr>
        <w:t xml:space="preserve"> (with a </w:t>
      </w:r>
      <w:r w:rsidR="004D29F3" w:rsidRPr="00AA2D9A">
        <w:rPr>
          <w:color w:val="000000" w:themeColor="text1"/>
          <w:lang w:val="en-GB"/>
        </w:rPr>
        <w:t xml:space="preserve">relatively </w:t>
      </w:r>
      <w:r w:rsidR="00267D80" w:rsidRPr="00AA2D9A">
        <w:rPr>
          <w:color w:val="000000" w:themeColor="text1"/>
          <w:lang w:val="en-GB"/>
        </w:rPr>
        <w:t>stable slope</w:t>
      </w:r>
      <w:r w:rsidR="00267D80" w:rsidRPr="00AA2D9A">
        <w:rPr>
          <w:bCs/>
          <w:color w:val="000000" w:themeColor="text1"/>
          <w:lang w:val="en-GB"/>
        </w:rPr>
        <w:t>~-0.50</w:t>
      </w:r>
      <w:r w:rsidR="00267D80" w:rsidRPr="00AA2D9A">
        <w:rPr>
          <w:color w:val="000000" w:themeColor="text1"/>
          <w:lang w:val="en-GB"/>
        </w:rPr>
        <w:t xml:space="preserve"> under low </w:t>
      </w:r>
      <w:r w:rsidR="00267D80" w:rsidRPr="00AA2D9A">
        <w:rPr>
          <w:i/>
          <w:iCs/>
          <w:color w:val="000000" w:themeColor="text1"/>
          <w:lang w:val="en-GB"/>
        </w:rPr>
        <w:t>T</w:t>
      </w:r>
      <w:r w:rsidR="00267D80" w:rsidRPr="00AA2D9A">
        <w:rPr>
          <w:color w:val="000000" w:themeColor="text1"/>
          <w:lang w:val="en-GB"/>
        </w:rPr>
        <w:t xml:space="preserve"> and </w:t>
      </w:r>
      <w:r w:rsidR="00D70B85" w:rsidRPr="00AA2D9A">
        <w:rPr>
          <w:i/>
          <w:iCs/>
          <w:color w:val="000000" w:themeColor="text1"/>
          <w:lang w:val="en-GB"/>
        </w:rPr>
        <w:t>R</w:t>
      </w:r>
      <w:r w:rsidR="00267D80" w:rsidRPr="00AA2D9A">
        <w:rPr>
          <w:color w:val="000000" w:themeColor="text1"/>
          <w:lang w:val="en-GB"/>
        </w:rPr>
        <w:t xml:space="preserve">, </w:t>
      </w:r>
      <w:r w:rsidR="004E4749" w:rsidRPr="00AA2D9A">
        <w:rPr>
          <w:color w:val="000000" w:themeColor="text1"/>
          <w:lang w:val="en-GB"/>
        </w:rPr>
        <w:t>and</w:t>
      </w:r>
      <w:r w:rsidR="00267D80" w:rsidRPr="00AA2D9A">
        <w:rPr>
          <w:color w:val="000000" w:themeColor="text1"/>
          <w:lang w:val="en-GB"/>
        </w:rPr>
        <w:t xml:space="preserve"> </w:t>
      </w:r>
      <w:r w:rsidR="00267D80" w:rsidRPr="00AA2D9A">
        <w:rPr>
          <w:bCs/>
          <w:color w:val="000000" w:themeColor="text1"/>
          <w:lang w:val="en-GB"/>
        </w:rPr>
        <w:t>~-0.80 under the other environmental conditions</w:t>
      </w:r>
      <w:r w:rsidR="00267D80" w:rsidRPr="00AA2D9A">
        <w:rPr>
          <w:color w:val="000000" w:themeColor="text1"/>
          <w:lang w:val="en-GB"/>
        </w:rPr>
        <w:t>)</w:t>
      </w:r>
      <w:r w:rsidR="002A1034" w:rsidRPr="00AA2D9A">
        <w:rPr>
          <w:color w:val="000000" w:themeColor="text1"/>
          <w:lang w:val="en-GB"/>
        </w:rPr>
        <w:t>, thus resulting in no strong changes in the slope or intercept</w:t>
      </w:r>
      <w:r w:rsidR="00267D80" w:rsidRPr="00AA2D9A">
        <w:rPr>
          <w:color w:val="000000" w:themeColor="text1"/>
          <w:lang w:val="en-GB"/>
        </w:rPr>
        <w:t xml:space="preserve"> with increasing </w:t>
      </w:r>
      <w:r w:rsidR="00D70B85" w:rsidRPr="00AA2D9A">
        <w:rPr>
          <w:color w:val="000000" w:themeColor="text1"/>
          <w:lang w:val="en-GB"/>
        </w:rPr>
        <w:t>P</w:t>
      </w:r>
      <w:r w:rsidR="00267D80" w:rsidRPr="00AA2D9A">
        <w:rPr>
          <w:color w:val="000000" w:themeColor="text1"/>
          <w:lang w:val="en-GB"/>
        </w:rPr>
        <w:t xml:space="preserve"> (Fig</w:t>
      </w:r>
      <w:r w:rsidR="002E2F97">
        <w:rPr>
          <w:color w:val="000000" w:themeColor="text1"/>
          <w:lang w:val="en-GB"/>
        </w:rPr>
        <w:t>.</w:t>
      </w:r>
      <w:r w:rsidR="00267D80" w:rsidRPr="00AA2D9A">
        <w:rPr>
          <w:color w:val="000000" w:themeColor="text1"/>
          <w:lang w:val="en-GB"/>
        </w:rPr>
        <w:t xml:space="preserve"> 6A, B and D)</w:t>
      </w:r>
      <w:r w:rsidR="002A1034" w:rsidRPr="00AA2D9A">
        <w:rPr>
          <w:color w:val="000000" w:themeColor="text1"/>
          <w:lang w:val="en-GB"/>
        </w:rPr>
        <w:t>.</w:t>
      </w:r>
    </w:p>
    <w:p w14:paraId="61B1ABB9" w14:textId="04B32CAF" w:rsidR="00E22031" w:rsidRPr="00AA2D9A" w:rsidRDefault="004B4378" w:rsidP="00CB10C3">
      <w:pPr>
        <w:spacing w:line="480" w:lineRule="auto"/>
        <w:ind w:firstLine="708"/>
        <w:jc w:val="both"/>
        <w:rPr>
          <w:color w:val="000000" w:themeColor="text1"/>
          <w:lang w:val="en-GB"/>
        </w:rPr>
      </w:pPr>
      <w:r w:rsidRPr="00AA2D9A">
        <w:rPr>
          <w:color w:val="000000" w:themeColor="text1"/>
          <w:lang w:val="en-GB"/>
        </w:rPr>
        <w:t>The values of the slope above are ‘slices’ of the continuous effect</w:t>
      </w:r>
      <w:r w:rsidR="0044335D" w:rsidRPr="00AA2D9A">
        <w:rPr>
          <w:color w:val="000000" w:themeColor="text1"/>
          <w:lang w:val="en-GB"/>
        </w:rPr>
        <w:t>s</w:t>
      </w:r>
      <w:r w:rsidRPr="00AA2D9A">
        <w:rPr>
          <w:color w:val="000000" w:themeColor="text1"/>
          <w:lang w:val="en-GB"/>
        </w:rPr>
        <w:t xml:space="preserve"> of </w:t>
      </w:r>
      <w:r w:rsidRPr="00AA2D9A">
        <w:rPr>
          <w:i/>
          <w:color w:val="000000" w:themeColor="text1"/>
          <w:lang w:val="en-GB"/>
        </w:rPr>
        <w:t>T</w:t>
      </w:r>
      <w:r w:rsidRPr="00AA2D9A">
        <w:rPr>
          <w:color w:val="000000" w:themeColor="text1"/>
          <w:lang w:val="en-GB"/>
        </w:rPr>
        <w:t xml:space="preserve">, </w:t>
      </w:r>
      <w:r w:rsidR="00D70B85" w:rsidRPr="00AA2D9A">
        <w:rPr>
          <w:i/>
          <w:color w:val="000000" w:themeColor="text1"/>
          <w:lang w:val="en-GB"/>
        </w:rPr>
        <w:t>R</w:t>
      </w:r>
      <w:r w:rsidRPr="00AA2D9A">
        <w:rPr>
          <w:color w:val="000000" w:themeColor="text1"/>
          <w:lang w:val="en-GB"/>
        </w:rPr>
        <w:t xml:space="preserve"> and </w:t>
      </w:r>
      <w:r w:rsidR="00D70B85" w:rsidRPr="00AA2D9A">
        <w:rPr>
          <w:i/>
          <w:color w:val="000000" w:themeColor="text1"/>
          <w:lang w:val="en-GB"/>
        </w:rPr>
        <w:t>P</w:t>
      </w:r>
      <w:r w:rsidRPr="00AA2D9A">
        <w:rPr>
          <w:i/>
          <w:color w:val="000000" w:themeColor="text1"/>
          <w:lang w:val="en-GB"/>
        </w:rPr>
        <w:t xml:space="preserve"> </w:t>
      </w:r>
      <w:r w:rsidRPr="00AA2D9A">
        <w:rPr>
          <w:color w:val="000000" w:themeColor="text1"/>
          <w:lang w:val="en-GB"/>
        </w:rPr>
        <w:t xml:space="preserve">on </w:t>
      </w:r>
      <w:r w:rsidR="0044335D" w:rsidRPr="00AA2D9A">
        <w:rPr>
          <w:color w:val="000000" w:themeColor="text1"/>
          <w:lang w:val="en-GB"/>
        </w:rPr>
        <w:t xml:space="preserve">the </w:t>
      </w:r>
      <w:r w:rsidRPr="00AA2D9A">
        <w:rPr>
          <w:color w:val="000000" w:themeColor="text1"/>
          <w:lang w:val="en-GB"/>
        </w:rPr>
        <w:t xml:space="preserve">CCSR slope. </w:t>
      </w:r>
      <w:bookmarkStart w:id="39" w:name="_Hlk119660644"/>
      <w:r w:rsidR="0044335D" w:rsidRPr="00AA2D9A">
        <w:rPr>
          <w:color w:val="000000" w:themeColor="text1"/>
          <w:lang w:val="en-GB"/>
        </w:rPr>
        <w:t xml:space="preserve">The </w:t>
      </w:r>
      <w:r w:rsidR="00AF423A" w:rsidRPr="00AA2D9A">
        <w:rPr>
          <w:color w:val="000000" w:themeColor="text1"/>
          <w:lang w:val="en-GB"/>
        </w:rPr>
        <w:t>CCSR slope</w:t>
      </w:r>
      <w:bookmarkEnd w:id="39"/>
      <w:r w:rsidR="00684F40" w:rsidRPr="00AA2D9A">
        <w:rPr>
          <w:color w:val="000000" w:themeColor="text1"/>
          <w:lang w:val="en-GB"/>
        </w:rPr>
        <w:t>, in general,</w:t>
      </w:r>
      <w:r w:rsidR="00AF423A" w:rsidRPr="00AA2D9A">
        <w:rPr>
          <w:color w:val="000000" w:themeColor="text1"/>
          <w:lang w:val="en-GB"/>
        </w:rPr>
        <w:t xml:space="preserve"> </w:t>
      </w:r>
      <w:r w:rsidR="00CB10C3" w:rsidRPr="00AA2D9A">
        <w:rPr>
          <w:color w:val="000000" w:themeColor="text1"/>
          <w:lang w:val="en-GB"/>
        </w:rPr>
        <w:t xml:space="preserve">increases </w:t>
      </w:r>
      <w:r w:rsidR="007B6468" w:rsidRPr="00AA2D9A">
        <w:rPr>
          <w:color w:val="000000" w:themeColor="text1"/>
          <w:lang w:val="en-GB"/>
        </w:rPr>
        <w:t>continuously</w:t>
      </w:r>
      <w:r w:rsidR="00AF423A" w:rsidRPr="00AA2D9A">
        <w:rPr>
          <w:color w:val="000000" w:themeColor="text1"/>
          <w:lang w:val="en-GB"/>
        </w:rPr>
        <w:t xml:space="preserve"> </w:t>
      </w:r>
      <w:r w:rsidR="00CB10C3" w:rsidRPr="00AA2D9A">
        <w:rPr>
          <w:color w:val="000000" w:themeColor="text1"/>
          <w:lang w:val="en-GB"/>
        </w:rPr>
        <w:t xml:space="preserve">and </w:t>
      </w:r>
      <w:r w:rsidR="00CB10C3" w:rsidRPr="00AA2D9A">
        <w:rPr>
          <w:bCs/>
          <w:color w:val="000000" w:themeColor="text1"/>
          <w:lang w:val="en-GB"/>
        </w:rPr>
        <w:t>becomes less negative (i.e., with a value higher than ~-0.75</w:t>
      </w:r>
      <w:r w:rsidR="0011526E" w:rsidRPr="00AA2D9A">
        <w:rPr>
          <w:bCs/>
          <w:color w:val="000000" w:themeColor="text1"/>
          <w:lang w:val="en-GB"/>
        </w:rPr>
        <w:t xml:space="preserve"> and close to ~-0.</w:t>
      </w:r>
      <w:r w:rsidR="00267D80" w:rsidRPr="00AA2D9A">
        <w:rPr>
          <w:bCs/>
          <w:color w:val="000000" w:themeColor="text1"/>
          <w:lang w:val="en-GB"/>
        </w:rPr>
        <w:t>25</w:t>
      </w:r>
      <w:r w:rsidR="002335B8" w:rsidRPr="00AA2D9A">
        <w:rPr>
          <w:bCs/>
          <w:color w:val="000000" w:themeColor="text1"/>
          <w:lang w:val="en-GB"/>
        </w:rPr>
        <w:t>,</w:t>
      </w:r>
      <w:r w:rsidR="00F76653" w:rsidRPr="00AA2D9A">
        <w:rPr>
          <w:bCs/>
          <w:color w:val="000000" w:themeColor="text1"/>
          <w:lang w:val="en-GB"/>
        </w:rPr>
        <w:t xml:space="preserve"> </w:t>
      </w:r>
      <w:r w:rsidR="002335B8" w:rsidRPr="00AA2D9A">
        <w:rPr>
          <w:bCs/>
          <w:color w:val="000000" w:themeColor="text1"/>
          <w:lang w:val="en-GB"/>
        </w:rPr>
        <w:t>yellow</w:t>
      </w:r>
      <w:r w:rsidR="00F76653" w:rsidRPr="00AA2D9A">
        <w:rPr>
          <w:bCs/>
          <w:color w:val="000000" w:themeColor="text1"/>
          <w:lang w:val="en-GB"/>
        </w:rPr>
        <w:t xml:space="preserve"> </w:t>
      </w:r>
      <w:proofErr w:type="spellStart"/>
      <w:r w:rsidR="00F76653" w:rsidRPr="00AA2D9A">
        <w:rPr>
          <w:bCs/>
          <w:color w:val="000000" w:themeColor="text1"/>
          <w:lang w:val="en-GB"/>
        </w:rPr>
        <w:t>color</w:t>
      </w:r>
      <w:proofErr w:type="spellEnd"/>
      <w:r w:rsidR="00CB10C3" w:rsidRPr="00AA2D9A">
        <w:rPr>
          <w:bCs/>
          <w:color w:val="000000" w:themeColor="text1"/>
          <w:lang w:val="en-GB"/>
        </w:rPr>
        <w:t xml:space="preserve">) </w:t>
      </w:r>
      <w:r w:rsidR="00AF423A" w:rsidRPr="00AA2D9A">
        <w:rPr>
          <w:color w:val="000000" w:themeColor="text1"/>
          <w:lang w:val="en-GB"/>
        </w:rPr>
        <w:t xml:space="preserve">with </w:t>
      </w:r>
      <w:r w:rsidR="002335B8" w:rsidRPr="00AA2D9A">
        <w:rPr>
          <w:color w:val="000000" w:themeColor="text1"/>
          <w:lang w:val="en-GB"/>
        </w:rPr>
        <w:t xml:space="preserve">decreasing </w:t>
      </w:r>
      <w:r w:rsidRPr="00AA2D9A">
        <w:rPr>
          <w:i/>
          <w:color w:val="000000" w:themeColor="text1"/>
          <w:lang w:val="en-GB"/>
        </w:rPr>
        <w:t xml:space="preserve">T </w:t>
      </w:r>
      <w:r w:rsidRPr="00AA2D9A">
        <w:rPr>
          <w:color w:val="000000" w:themeColor="text1"/>
          <w:lang w:val="en-GB"/>
        </w:rPr>
        <w:t xml:space="preserve">and </w:t>
      </w:r>
      <w:r w:rsidR="00D70B85" w:rsidRPr="00AA2D9A">
        <w:rPr>
          <w:i/>
          <w:color w:val="000000" w:themeColor="text1"/>
          <w:lang w:val="en-GB"/>
        </w:rPr>
        <w:t>P</w:t>
      </w:r>
      <w:r w:rsidRPr="00AA2D9A">
        <w:rPr>
          <w:color w:val="000000" w:themeColor="text1"/>
          <w:lang w:val="en-GB"/>
        </w:rPr>
        <w:t xml:space="preserve"> </w:t>
      </w:r>
      <w:r w:rsidR="00CB10C3" w:rsidRPr="00AA2D9A">
        <w:rPr>
          <w:color w:val="000000" w:themeColor="text1"/>
          <w:lang w:val="en-GB"/>
        </w:rPr>
        <w:t xml:space="preserve">and </w:t>
      </w:r>
      <w:r w:rsidR="0011526E" w:rsidRPr="00AA2D9A">
        <w:rPr>
          <w:color w:val="000000" w:themeColor="text1"/>
          <w:lang w:val="en-GB"/>
        </w:rPr>
        <w:t>increasing</w:t>
      </w:r>
      <w:r w:rsidR="0044335D" w:rsidRPr="00AA2D9A">
        <w:rPr>
          <w:color w:val="000000" w:themeColor="text1"/>
          <w:lang w:val="en-GB"/>
        </w:rPr>
        <w:t xml:space="preserve"> </w:t>
      </w:r>
      <w:r w:rsidR="00D70B85" w:rsidRPr="00AA2D9A">
        <w:rPr>
          <w:i/>
          <w:iCs/>
          <w:color w:val="000000" w:themeColor="text1"/>
          <w:lang w:val="en-GB"/>
        </w:rPr>
        <w:t>R</w:t>
      </w:r>
      <w:r w:rsidR="00DD50DD" w:rsidRPr="00AA2D9A">
        <w:rPr>
          <w:color w:val="000000" w:themeColor="text1"/>
          <w:lang w:val="en-GB"/>
        </w:rPr>
        <w:t xml:space="preserve"> (Fig. 7)</w:t>
      </w:r>
      <w:r w:rsidR="002335B8" w:rsidRPr="00AA2D9A">
        <w:rPr>
          <w:color w:val="000000" w:themeColor="text1"/>
          <w:lang w:val="en-GB"/>
        </w:rPr>
        <w:t xml:space="preserve">. </w:t>
      </w:r>
      <w:r w:rsidR="0044335D" w:rsidRPr="00AA2D9A">
        <w:rPr>
          <w:color w:val="000000" w:themeColor="text1"/>
          <w:lang w:val="en-GB"/>
        </w:rPr>
        <w:t>By contrast</w:t>
      </w:r>
      <w:r w:rsidR="002335B8" w:rsidRPr="00AA2D9A">
        <w:rPr>
          <w:color w:val="000000" w:themeColor="text1"/>
          <w:lang w:val="en-GB"/>
        </w:rPr>
        <w:t>,</w:t>
      </w:r>
      <w:r w:rsidR="0011526E" w:rsidRPr="00AA2D9A">
        <w:rPr>
          <w:color w:val="000000" w:themeColor="text1"/>
          <w:lang w:val="en-GB"/>
        </w:rPr>
        <w:t xml:space="preserve"> </w:t>
      </w:r>
      <w:r w:rsidR="0044335D" w:rsidRPr="00AA2D9A">
        <w:rPr>
          <w:color w:val="000000" w:themeColor="text1"/>
          <w:lang w:val="en-GB"/>
        </w:rPr>
        <w:t xml:space="preserve">the </w:t>
      </w:r>
      <w:r w:rsidR="0011526E" w:rsidRPr="00AA2D9A">
        <w:rPr>
          <w:color w:val="000000" w:themeColor="text1"/>
          <w:lang w:val="en-GB"/>
        </w:rPr>
        <w:t>CCSR slope</w:t>
      </w:r>
      <w:r w:rsidR="002335B8" w:rsidRPr="00AA2D9A">
        <w:rPr>
          <w:color w:val="000000" w:themeColor="text1"/>
          <w:lang w:val="en-GB"/>
        </w:rPr>
        <w:t xml:space="preserve"> decrease</w:t>
      </w:r>
      <w:r w:rsidR="0011526E" w:rsidRPr="00AA2D9A">
        <w:rPr>
          <w:color w:val="000000" w:themeColor="text1"/>
          <w:lang w:val="en-GB"/>
        </w:rPr>
        <w:t>s</w:t>
      </w:r>
      <w:r w:rsidR="002335B8" w:rsidRPr="00AA2D9A">
        <w:rPr>
          <w:color w:val="000000" w:themeColor="text1"/>
          <w:lang w:val="en-GB"/>
        </w:rPr>
        <w:t xml:space="preserve"> continuously</w:t>
      </w:r>
      <w:r w:rsidR="00F76653" w:rsidRPr="00AA2D9A">
        <w:rPr>
          <w:color w:val="000000" w:themeColor="text1"/>
          <w:lang w:val="en-GB"/>
        </w:rPr>
        <w:t xml:space="preserve"> and </w:t>
      </w:r>
      <w:r w:rsidR="002335B8" w:rsidRPr="00AA2D9A">
        <w:rPr>
          <w:color w:val="000000" w:themeColor="text1"/>
          <w:lang w:val="en-GB"/>
        </w:rPr>
        <w:t>becomes steeper</w:t>
      </w:r>
      <w:r w:rsidR="00F76653" w:rsidRPr="00AA2D9A">
        <w:rPr>
          <w:color w:val="000000" w:themeColor="text1"/>
          <w:lang w:val="en-GB"/>
        </w:rPr>
        <w:t xml:space="preserve"> (</w:t>
      </w:r>
      <w:r w:rsidR="0011526E" w:rsidRPr="00AA2D9A">
        <w:rPr>
          <w:bCs/>
          <w:color w:val="000000" w:themeColor="text1"/>
          <w:lang w:val="en-GB"/>
        </w:rPr>
        <w:t>i.e., with a value lower than of ~-0.75 and close to ~-1</w:t>
      </w:r>
      <w:r w:rsidR="002335B8" w:rsidRPr="00AA2D9A">
        <w:rPr>
          <w:bCs/>
          <w:color w:val="000000" w:themeColor="text1"/>
          <w:lang w:val="en-GB"/>
        </w:rPr>
        <w:t xml:space="preserve">, blue </w:t>
      </w:r>
      <w:proofErr w:type="spellStart"/>
      <w:r w:rsidR="002335B8" w:rsidRPr="00AA2D9A">
        <w:rPr>
          <w:bCs/>
          <w:color w:val="000000" w:themeColor="text1"/>
          <w:lang w:val="en-GB"/>
        </w:rPr>
        <w:t>color</w:t>
      </w:r>
      <w:proofErr w:type="spellEnd"/>
      <w:r w:rsidR="002335B8" w:rsidRPr="00AA2D9A">
        <w:rPr>
          <w:color w:val="000000" w:themeColor="text1"/>
          <w:lang w:val="en-GB"/>
        </w:rPr>
        <w:t xml:space="preserve">) with increasing </w:t>
      </w:r>
      <w:r w:rsidR="002335B8" w:rsidRPr="00AA2D9A">
        <w:rPr>
          <w:i/>
          <w:color w:val="000000" w:themeColor="text1"/>
          <w:lang w:val="en-GB"/>
        </w:rPr>
        <w:t>T</w:t>
      </w:r>
      <w:r w:rsidR="002335B8" w:rsidRPr="00AA2D9A">
        <w:rPr>
          <w:color w:val="000000" w:themeColor="text1"/>
          <w:lang w:val="en-GB"/>
        </w:rPr>
        <w:t xml:space="preserve"> and </w:t>
      </w:r>
      <w:r w:rsidR="00D70B85" w:rsidRPr="00AA2D9A">
        <w:rPr>
          <w:i/>
          <w:color w:val="000000" w:themeColor="text1"/>
          <w:lang w:val="en-GB"/>
        </w:rPr>
        <w:t>P</w:t>
      </w:r>
      <w:r w:rsidR="002335B8" w:rsidRPr="00AA2D9A">
        <w:rPr>
          <w:color w:val="000000" w:themeColor="text1"/>
          <w:lang w:val="en-GB"/>
        </w:rPr>
        <w:t xml:space="preserve"> and decreasing </w:t>
      </w:r>
      <w:r w:rsidR="00D70B85" w:rsidRPr="00AA2D9A">
        <w:rPr>
          <w:i/>
          <w:color w:val="000000" w:themeColor="text1"/>
          <w:lang w:val="en-GB"/>
        </w:rPr>
        <w:t>R</w:t>
      </w:r>
      <w:r w:rsidR="0011526E" w:rsidRPr="00AA2D9A">
        <w:rPr>
          <w:i/>
          <w:color w:val="000000" w:themeColor="text1"/>
          <w:lang w:val="en-GB"/>
        </w:rPr>
        <w:t xml:space="preserve"> </w:t>
      </w:r>
      <w:r w:rsidR="00CB10C3" w:rsidRPr="00AA2D9A">
        <w:rPr>
          <w:color w:val="000000" w:themeColor="text1"/>
          <w:lang w:val="en-GB"/>
        </w:rPr>
        <w:t>(Fig. 7)</w:t>
      </w:r>
      <w:r w:rsidRPr="00AA2D9A">
        <w:rPr>
          <w:color w:val="000000" w:themeColor="text1"/>
          <w:lang w:val="en-GB"/>
        </w:rPr>
        <w:t>.</w:t>
      </w:r>
    </w:p>
    <w:p w14:paraId="76A0C265" w14:textId="77777777" w:rsidR="00F27E5C" w:rsidRPr="00AA2D9A" w:rsidRDefault="004B4378" w:rsidP="00F353CC">
      <w:pPr>
        <w:spacing w:line="480" w:lineRule="auto"/>
        <w:jc w:val="both"/>
        <w:rPr>
          <w:b/>
          <w:bCs/>
          <w:color w:val="000000" w:themeColor="text1"/>
          <w:lang w:val="en-GB"/>
        </w:rPr>
      </w:pPr>
      <w:r w:rsidRPr="00AA2D9A">
        <w:rPr>
          <w:b/>
          <w:bCs/>
          <w:color w:val="000000" w:themeColor="text1"/>
          <w:lang w:val="en-GB"/>
        </w:rPr>
        <w:t>Discussion</w:t>
      </w:r>
    </w:p>
    <w:p w14:paraId="104E928F" w14:textId="65DFBA73" w:rsidR="00AB3A0D" w:rsidRPr="00AA2D9A" w:rsidRDefault="004B4378" w:rsidP="008514CB">
      <w:pPr>
        <w:spacing w:line="480" w:lineRule="auto"/>
        <w:ind w:firstLine="708"/>
        <w:jc w:val="both"/>
        <w:rPr>
          <w:bCs/>
          <w:color w:val="000000" w:themeColor="text1"/>
          <w:lang w:val="en-GB"/>
        </w:rPr>
      </w:pPr>
      <w:r w:rsidRPr="00AA2D9A">
        <w:rPr>
          <w:bCs/>
          <w:color w:val="000000" w:themeColor="text1"/>
          <w:lang w:val="en-GB"/>
        </w:rPr>
        <w:t xml:space="preserve">Our findings indicate that multiple abiotic and biotic environmental factors affect </w:t>
      </w:r>
      <w:r w:rsidRPr="00AA2D9A">
        <w:rPr>
          <w:bCs/>
          <w:color w:val="000000" w:themeColor="text1"/>
          <w:lang w:val="en-GB"/>
        </w:rPr>
        <w:t>community level size-abundance relationships (</w:t>
      </w:r>
      <w:r w:rsidR="0001375C" w:rsidRPr="00AA2D9A">
        <w:rPr>
          <w:bCs/>
          <w:color w:val="000000" w:themeColor="text1"/>
          <w:lang w:val="en-GB"/>
        </w:rPr>
        <w:t xml:space="preserve">specifically, the </w:t>
      </w:r>
      <w:r w:rsidRPr="00AA2D9A">
        <w:rPr>
          <w:bCs/>
          <w:color w:val="000000" w:themeColor="text1"/>
          <w:lang w:val="en-GB"/>
        </w:rPr>
        <w:t xml:space="preserve">CCSR) in ways not predicted by the metabolic theory of ecology (MTE). They suggest that CCSRs may not follow classic </w:t>
      </w:r>
      <w:proofErr w:type="gramStart"/>
      <w:r w:rsidR="004E6893" w:rsidRPr="00AA2D9A">
        <w:rPr>
          <w:bCs/>
          <w:color w:val="000000" w:themeColor="text1"/>
          <w:lang w:val="en-GB"/>
        </w:rPr>
        <w:t xml:space="preserve">three </w:t>
      </w:r>
      <w:r w:rsidRPr="00AA2D9A">
        <w:rPr>
          <w:bCs/>
          <w:color w:val="000000" w:themeColor="text1"/>
          <w:lang w:val="en-GB"/>
        </w:rPr>
        <w:t>quarter</w:t>
      </w:r>
      <w:proofErr w:type="gramEnd"/>
      <w:r w:rsidR="00BC5B85" w:rsidRPr="00AA2D9A">
        <w:rPr>
          <w:bCs/>
          <w:color w:val="000000" w:themeColor="text1"/>
          <w:lang w:val="en-GB"/>
        </w:rPr>
        <w:t xml:space="preserve"> </w:t>
      </w:r>
      <w:r w:rsidRPr="00AA2D9A">
        <w:rPr>
          <w:bCs/>
          <w:color w:val="000000" w:themeColor="text1"/>
          <w:lang w:val="en-GB"/>
        </w:rPr>
        <w:t>power scaling because of taxonomically and environmentally re</w:t>
      </w:r>
      <w:r w:rsidRPr="00AA2D9A">
        <w:rPr>
          <w:bCs/>
          <w:color w:val="000000" w:themeColor="text1"/>
          <w:lang w:val="en-GB"/>
        </w:rPr>
        <w:t>lated variation in metabolic scaling (as documented in many other studies: see review of Glazier</w:t>
      </w:r>
      <w:r w:rsidR="00795903">
        <w:rPr>
          <w:bCs/>
          <w:color w:val="000000" w:themeColor="text1"/>
          <w:lang w:val="en-GB"/>
        </w:rPr>
        <w:t>,</w:t>
      </w:r>
      <w:r w:rsidRPr="00AA2D9A">
        <w:rPr>
          <w:bCs/>
          <w:color w:val="000000" w:themeColor="text1"/>
          <w:lang w:val="en-GB"/>
        </w:rPr>
        <w:t xml:space="preserve"> 2022) and</w:t>
      </w:r>
      <w:r w:rsidR="00FC76C9" w:rsidRPr="00AA2D9A">
        <w:rPr>
          <w:bCs/>
          <w:color w:val="000000" w:themeColor="text1"/>
          <w:lang w:val="en-GB"/>
        </w:rPr>
        <w:t>/</w:t>
      </w:r>
      <w:r w:rsidRPr="00AA2D9A">
        <w:rPr>
          <w:bCs/>
          <w:color w:val="000000" w:themeColor="text1"/>
          <w:lang w:val="en-GB"/>
        </w:rPr>
        <w:t>or direct effects on body-size distributions acting via shifts in size-related mortality, growth or other biological processes.</w:t>
      </w:r>
    </w:p>
    <w:p w14:paraId="315920C9" w14:textId="58613338" w:rsidR="00B70574" w:rsidRPr="00AA2D9A" w:rsidRDefault="004B4378" w:rsidP="00B244C9">
      <w:pPr>
        <w:spacing w:line="480" w:lineRule="auto"/>
        <w:ind w:firstLine="708"/>
        <w:jc w:val="both"/>
        <w:rPr>
          <w:color w:val="000000" w:themeColor="text1"/>
          <w:lang w:val="en-GB"/>
        </w:rPr>
      </w:pPr>
      <w:r w:rsidRPr="00AA2D9A">
        <w:rPr>
          <w:color w:val="000000" w:themeColor="text1"/>
          <w:lang w:val="en-GB"/>
        </w:rPr>
        <w:t>Our findings ar</w:t>
      </w:r>
      <w:r w:rsidR="0013340F" w:rsidRPr="00AA2D9A">
        <w:rPr>
          <w:color w:val="000000" w:themeColor="text1"/>
          <w:lang w:val="en-GB"/>
        </w:rPr>
        <w:t xml:space="preserve">e </w:t>
      </w:r>
      <w:r w:rsidRPr="00AA2D9A">
        <w:rPr>
          <w:color w:val="000000" w:themeColor="text1"/>
          <w:lang w:val="en-GB"/>
        </w:rPr>
        <w:t>inc</w:t>
      </w:r>
      <w:r w:rsidRPr="00AA2D9A">
        <w:rPr>
          <w:color w:val="000000" w:themeColor="text1"/>
          <w:lang w:val="en-GB"/>
        </w:rPr>
        <w:t xml:space="preserve">onsistent with MTE predictions in two ways. First, the slope for the size-abundance relationship </w:t>
      </w:r>
      <w:r w:rsidR="00E61FDC" w:rsidRPr="00AA2D9A">
        <w:rPr>
          <w:color w:val="000000" w:themeColor="text1"/>
          <w:lang w:val="en-GB"/>
        </w:rPr>
        <w:t xml:space="preserve">that </w:t>
      </w:r>
      <w:r w:rsidR="00AB0F12" w:rsidRPr="00AA2D9A">
        <w:rPr>
          <w:color w:val="000000" w:themeColor="text1"/>
          <w:lang w:val="en-GB"/>
        </w:rPr>
        <w:t>we observed was</w:t>
      </w:r>
      <w:r w:rsidRPr="00AA2D9A">
        <w:rPr>
          <w:color w:val="000000" w:themeColor="text1"/>
          <w:lang w:val="en-GB"/>
        </w:rPr>
        <w:t xml:space="preserve"> not -3/4</w:t>
      </w:r>
      <w:r w:rsidR="00E61FDC" w:rsidRPr="00AA2D9A">
        <w:rPr>
          <w:color w:val="000000" w:themeColor="text1"/>
          <w:lang w:val="en-GB"/>
        </w:rPr>
        <w:t>, as predicted by the MTE</w:t>
      </w:r>
      <w:r w:rsidRPr="00AA2D9A">
        <w:rPr>
          <w:color w:val="000000" w:themeColor="text1"/>
          <w:lang w:val="en-GB"/>
        </w:rPr>
        <w:t xml:space="preserve"> (</w:t>
      </w:r>
      <w:bookmarkStart w:id="40" w:name="OLE_LINK3"/>
      <w:bookmarkStart w:id="41" w:name="OLE_LINK4"/>
      <w:r w:rsidR="00731B2F" w:rsidRPr="00DD6FDD">
        <w:rPr>
          <w:color w:val="000000" w:themeColor="text1"/>
          <w:lang w:val="en-GB"/>
        </w:rPr>
        <w:t xml:space="preserve">Brown, </w:t>
      </w:r>
      <w:proofErr w:type="spellStart"/>
      <w:r w:rsidR="00731B2F" w:rsidRPr="00DD6FDD">
        <w:rPr>
          <w:color w:val="000000" w:themeColor="text1"/>
          <w:lang w:val="en-GB"/>
        </w:rPr>
        <w:t>Gillooly</w:t>
      </w:r>
      <w:proofErr w:type="spellEnd"/>
      <w:r w:rsidR="00731B2F" w:rsidRPr="00DD6FDD">
        <w:rPr>
          <w:color w:val="000000" w:themeColor="text1"/>
          <w:lang w:val="en-GB"/>
        </w:rPr>
        <w:t>,</w:t>
      </w:r>
      <w:r w:rsidR="00731B2F">
        <w:rPr>
          <w:color w:val="000000" w:themeColor="text1"/>
          <w:lang w:val="en-GB"/>
        </w:rPr>
        <w:t xml:space="preserve"> </w:t>
      </w:r>
      <w:r w:rsidR="00731B2F" w:rsidRPr="00DD6FDD">
        <w:rPr>
          <w:color w:val="000000" w:themeColor="text1"/>
          <w:lang w:val="en-GB"/>
        </w:rPr>
        <w:t>Allen,</w:t>
      </w:r>
      <w:r w:rsidR="00731B2F" w:rsidRPr="00745164">
        <w:rPr>
          <w:color w:val="000000" w:themeColor="text1"/>
          <w:lang w:val="en-GB"/>
        </w:rPr>
        <w:t xml:space="preserve"> </w:t>
      </w:r>
      <w:r w:rsidR="00731B2F" w:rsidRPr="00DD6FDD">
        <w:rPr>
          <w:color w:val="000000" w:themeColor="text1"/>
          <w:lang w:val="en-GB"/>
        </w:rPr>
        <w:t>Savage</w:t>
      </w:r>
      <w:r w:rsidR="00731B2F">
        <w:rPr>
          <w:color w:val="000000" w:themeColor="text1"/>
          <w:lang w:val="en-GB"/>
        </w:rPr>
        <w:t xml:space="preserve"> </w:t>
      </w:r>
      <w:r w:rsidR="00731B2F" w:rsidRPr="00745164">
        <w:rPr>
          <w:color w:val="000000" w:themeColor="text1"/>
          <w:lang w:val="en-GB"/>
        </w:rPr>
        <w:t xml:space="preserve">&amp; </w:t>
      </w:r>
      <w:r w:rsidR="00731B2F" w:rsidRPr="00DD6FDD">
        <w:rPr>
          <w:color w:val="000000" w:themeColor="text1"/>
          <w:lang w:val="en-GB"/>
        </w:rPr>
        <w:t>West</w:t>
      </w:r>
      <w:r w:rsidR="00731B2F" w:rsidRPr="00745164">
        <w:rPr>
          <w:color w:val="000000" w:themeColor="text1"/>
          <w:lang w:val="en-GB"/>
        </w:rPr>
        <w:t>,</w:t>
      </w:r>
      <w:r w:rsidR="00731B2F">
        <w:rPr>
          <w:color w:val="000000" w:themeColor="text1"/>
          <w:lang w:val="en-GB"/>
        </w:rPr>
        <w:t xml:space="preserve"> </w:t>
      </w:r>
      <w:r w:rsidR="00731B2F" w:rsidRPr="00DD6FDD">
        <w:rPr>
          <w:color w:val="000000" w:themeColor="text1"/>
          <w:lang w:val="en-GB"/>
        </w:rPr>
        <w:t>2004</w:t>
      </w:r>
      <w:r w:rsidR="00731B2F" w:rsidRPr="00745164">
        <w:rPr>
          <w:color w:val="000000" w:themeColor="text1"/>
          <w:lang w:val="en-GB"/>
        </w:rPr>
        <w:t>)</w:t>
      </w:r>
      <w:r w:rsidR="008E1377" w:rsidRPr="00AA2D9A">
        <w:rPr>
          <w:color w:val="000000" w:themeColor="text1"/>
          <w:lang w:val="en-GB"/>
        </w:rPr>
        <w:t>,</w:t>
      </w:r>
      <w:r w:rsidRPr="00AA2D9A">
        <w:rPr>
          <w:color w:val="000000" w:themeColor="text1"/>
          <w:lang w:val="en-GB"/>
        </w:rPr>
        <w:t xml:space="preserve"> </w:t>
      </w:r>
      <w:bookmarkEnd w:id="40"/>
      <w:bookmarkEnd w:id="41"/>
      <w:r w:rsidRPr="00AA2D9A">
        <w:rPr>
          <w:color w:val="000000" w:themeColor="text1"/>
          <w:lang w:val="en-GB"/>
        </w:rPr>
        <w:t>but -</w:t>
      </w:r>
      <w:r w:rsidR="00F93B84" w:rsidRPr="00AA2D9A">
        <w:rPr>
          <w:color w:val="000000" w:themeColor="text1"/>
          <w:lang w:val="en-GB"/>
        </w:rPr>
        <w:t>0.</w:t>
      </w:r>
      <w:r w:rsidR="00AC2E41" w:rsidRPr="00AA2D9A">
        <w:rPr>
          <w:color w:val="000000" w:themeColor="text1"/>
          <w:lang w:val="en-GB"/>
        </w:rPr>
        <w:t>97</w:t>
      </w:r>
      <w:r w:rsidR="00D404BE" w:rsidRPr="00AA2D9A">
        <w:rPr>
          <w:color w:val="000000" w:themeColor="text1"/>
          <w:lang w:val="en-GB"/>
        </w:rPr>
        <w:t xml:space="preserve"> (Fig. 2)</w:t>
      </w:r>
      <w:r w:rsidRPr="00AA2D9A">
        <w:rPr>
          <w:color w:val="000000" w:themeColor="text1"/>
          <w:lang w:val="en-GB"/>
        </w:rPr>
        <w:t xml:space="preserve">. This isometric size-abundance relationship has also been reported for phytoplankton assemblages by Cavender-Bares et al. (2001), </w:t>
      </w:r>
      <w:proofErr w:type="spellStart"/>
      <w:r w:rsidRPr="00AA2D9A">
        <w:rPr>
          <w:color w:val="000000" w:themeColor="text1"/>
          <w:lang w:val="en-GB"/>
        </w:rPr>
        <w:t>Huete</w:t>
      </w:r>
      <w:proofErr w:type="spellEnd"/>
      <w:r w:rsidRPr="00AA2D9A">
        <w:rPr>
          <w:color w:val="000000" w:themeColor="text1"/>
          <w:lang w:val="en-GB"/>
        </w:rPr>
        <w:t xml:space="preserve">-Ortega et al. (2012), and </w:t>
      </w:r>
      <w:proofErr w:type="spellStart"/>
      <w:r w:rsidRPr="00AA2D9A">
        <w:rPr>
          <w:color w:val="000000" w:themeColor="text1"/>
          <w:lang w:val="en-GB"/>
        </w:rPr>
        <w:t>Marañón</w:t>
      </w:r>
      <w:proofErr w:type="spellEnd"/>
      <w:r w:rsidRPr="00AA2D9A">
        <w:rPr>
          <w:color w:val="000000" w:themeColor="text1"/>
          <w:lang w:val="en-GB"/>
        </w:rPr>
        <w:t xml:space="preserve"> (2015). </w:t>
      </w:r>
      <w:r w:rsidR="00D855C9" w:rsidRPr="00AA2D9A">
        <w:rPr>
          <w:color w:val="000000" w:themeColor="text1"/>
          <w:lang w:val="en-GB"/>
        </w:rPr>
        <w:t>However, t</w:t>
      </w:r>
      <w:r w:rsidRPr="00AA2D9A">
        <w:rPr>
          <w:color w:val="000000" w:themeColor="text1"/>
          <w:lang w:val="en-GB"/>
        </w:rPr>
        <w:t xml:space="preserve">he </w:t>
      </w:r>
      <w:r w:rsidR="00381A3B" w:rsidRPr="00AA2D9A">
        <w:rPr>
          <w:color w:val="000000" w:themeColor="text1"/>
          <w:lang w:val="en-GB"/>
        </w:rPr>
        <w:t xml:space="preserve">negatively </w:t>
      </w:r>
      <w:r w:rsidRPr="00AA2D9A">
        <w:rPr>
          <w:color w:val="000000" w:themeColor="text1"/>
          <w:lang w:val="en-GB"/>
        </w:rPr>
        <w:t xml:space="preserve">isometric size-abundance relationship </w:t>
      </w:r>
      <w:r w:rsidR="0047159E" w:rsidRPr="00AA2D9A">
        <w:rPr>
          <w:color w:val="000000" w:themeColor="text1"/>
          <w:lang w:val="en-GB"/>
        </w:rPr>
        <w:t xml:space="preserve">that </w:t>
      </w:r>
      <w:r w:rsidRPr="00AA2D9A">
        <w:rPr>
          <w:color w:val="000000" w:themeColor="text1"/>
          <w:lang w:val="en-GB"/>
        </w:rPr>
        <w:t>we found i</w:t>
      </w:r>
      <w:r w:rsidRPr="00AA2D9A">
        <w:rPr>
          <w:color w:val="000000" w:themeColor="text1"/>
          <w:lang w:val="en-GB"/>
        </w:rPr>
        <w:t>s</w:t>
      </w:r>
      <w:r w:rsidR="00AB0F12" w:rsidRPr="00AA2D9A">
        <w:rPr>
          <w:color w:val="000000" w:themeColor="text1"/>
          <w:lang w:val="en-GB"/>
        </w:rPr>
        <w:t xml:space="preserve"> still</w:t>
      </w:r>
      <w:r w:rsidRPr="00AA2D9A">
        <w:rPr>
          <w:color w:val="000000" w:themeColor="text1"/>
          <w:lang w:val="en-GB"/>
        </w:rPr>
        <w:t xml:space="preserve"> consistent with the EER relating metabolism to size-abundance relationships. For </w:t>
      </w:r>
      <w:r w:rsidRPr="00AA2D9A">
        <w:rPr>
          <w:color w:val="000000" w:themeColor="text1"/>
          <w:lang w:val="en-GB"/>
        </w:rPr>
        <w:lastRenderedPageBreak/>
        <w:t>reasons that a</w:t>
      </w:r>
      <w:r w:rsidR="00072DC6" w:rsidRPr="00AA2D9A">
        <w:rPr>
          <w:color w:val="000000" w:themeColor="text1"/>
          <w:lang w:val="en-GB"/>
        </w:rPr>
        <w:t>re</w:t>
      </w:r>
      <w:r w:rsidRPr="00AA2D9A">
        <w:rPr>
          <w:color w:val="000000" w:themeColor="text1"/>
          <w:lang w:val="en-GB"/>
        </w:rPr>
        <w:t xml:space="preserve"> not well-understood, the metabolic scaling slope has been found to be ~1 for phytoplankton (</w:t>
      </w:r>
      <w:proofErr w:type="spellStart"/>
      <w:r w:rsidRPr="00AA2D9A">
        <w:rPr>
          <w:color w:val="000000" w:themeColor="text1"/>
          <w:lang w:val="en-GB"/>
        </w:rPr>
        <w:t>Huete</w:t>
      </w:r>
      <w:proofErr w:type="spellEnd"/>
      <w:r w:rsidRPr="00AA2D9A">
        <w:rPr>
          <w:color w:val="000000" w:themeColor="text1"/>
          <w:lang w:val="en-GB"/>
        </w:rPr>
        <w:t>-Ortega et al.</w:t>
      </w:r>
      <w:r w:rsidR="006C196F">
        <w:rPr>
          <w:color w:val="000000" w:themeColor="text1"/>
          <w:lang w:val="en-GB"/>
        </w:rPr>
        <w:t>,</w:t>
      </w:r>
      <w:r w:rsidRPr="00AA2D9A">
        <w:rPr>
          <w:color w:val="000000" w:themeColor="text1"/>
          <w:lang w:val="en-GB"/>
        </w:rPr>
        <w:t xml:space="preserve"> 2012, </w:t>
      </w:r>
      <w:proofErr w:type="spellStart"/>
      <w:r w:rsidRPr="00AA2D9A">
        <w:rPr>
          <w:color w:val="000000" w:themeColor="text1"/>
          <w:lang w:val="en-GB"/>
        </w:rPr>
        <w:t>Marañón</w:t>
      </w:r>
      <w:proofErr w:type="spellEnd"/>
      <w:r w:rsidR="006C196F">
        <w:rPr>
          <w:color w:val="000000" w:themeColor="text1"/>
          <w:lang w:val="en-GB"/>
        </w:rPr>
        <w:t>,</w:t>
      </w:r>
      <w:r w:rsidRPr="00AA2D9A">
        <w:rPr>
          <w:color w:val="000000" w:themeColor="text1"/>
          <w:lang w:val="en-GB"/>
        </w:rPr>
        <w:t xml:space="preserve"> 2015) instead of </w:t>
      </w:r>
      <w:r w:rsidR="00DB0A34">
        <w:rPr>
          <w:color w:val="000000" w:themeColor="text1"/>
          <w:lang w:val="en-GB"/>
        </w:rPr>
        <w:t>¾</w:t>
      </w:r>
      <w:r w:rsidRPr="00AA2D9A">
        <w:rPr>
          <w:color w:val="000000" w:themeColor="text1"/>
          <w:lang w:val="en-GB"/>
        </w:rPr>
        <w:t xml:space="preserve">, </w:t>
      </w:r>
      <w:r w:rsidRPr="00AA2D9A">
        <w:rPr>
          <w:color w:val="000000" w:themeColor="text1"/>
          <w:lang w:val="en-GB"/>
        </w:rPr>
        <w:t>implying that the slope of the size-abundance relationship should be -1</w:t>
      </w:r>
      <w:r w:rsidR="00795B74" w:rsidRPr="00AA2D9A">
        <w:rPr>
          <w:color w:val="000000" w:themeColor="text1"/>
          <w:lang w:val="en-GB"/>
        </w:rPr>
        <w:t>,</w:t>
      </w:r>
      <w:r w:rsidRPr="00AA2D9A">
        <w:rPr>
          <w:color w:val="000000" w:themeColor="text1"/>
          <w:lang w:val="en-GB"/>
        </w:rPr>
        <w:t xml:space="preserve"> as we observed</w:t>
      </w:r>
      <w:r w:rsidR="00AB3A0D" w:rsidRPr="00AA2D9A">
        <w:rPr>
          <w:color w:val="000000" w:themeColor="text1"/>
          <w:lang w:val="en-GB"/>
        </w:rPr>
        <w:t xml:space="preserve"> (Fig.</w:t>
      </w:r>
      <w:r w:rsidR="005B10EA" w:rsidRPr="00AA2D9A">
        <w:rPr>
          <w:color w:val="000000" w:themeColor="text1"/>
          <w:lang w:val="en-GB"/>
        </w:rPr>
        <w:t xml:space="preserve"> </w:t>
      </w:r>
      <w:r w:rsidR="00AB3A0D" w:rsidRPr="00AA2D9A">
        <w:rPr>
          <w:color w:val="000000" w:themeColor="text1"/>
          <w:lang w:val="en-GB"/>
        </w:rPr>
        <w:t>2)</w:t>
      </w:r>
      <w:r w:rsidRPr="00AA2D9A">
        <w:rPr>
          <w:color w:val="000000" w:themeColor="text1"/>
          <w:lang w:val="en-GB"/>
        </w:rPr>
        <w:t>. Proportional (1</w:t>
      </w:r>
      <w:r w:rsidR="00247426" w:rsidRPr="00AA2D9A">
        <w:rPr>
          <w:color w:val="000000" w:themeColor="text1"/>
          <w:lang w:val="en-GB"/>
        </w:rPr>
        <w:t>:</w:t>
      </w:r>
      <w:r w:rsidRPr="00AA2D9A">
        <w:rPr>
          <w:color w:val="000000" w:themeColor="text1"/>
          <w:lang w:val="en-GB"/>
        </w:rPr>
        <w:t xml:space="preserve">1) relationships of cell size with metabolic rate and abundance result in equal energy expenditure for all cell size classes, as predicted by </w:t>
      </w:r>
      <w:r w:rsidRPr="00AA2D9A">
        <w:rPr>
          <w:color w:val="000000" w:themeColor="text1"/>
          <w:lang w:val="en-GB"/>
        </w:rPr>
        <w:t>the EER. Therefore, although we d</w:t>
      </w:r>
      <w:r w:rsidR="008C3E81" w:rsidRPr="00AA2D9A">
        <w:rPr>
          <w:color w:val="000000" w:themeColor="text1"/>
          <w:lang w:val="en-GB"/>
        </w:rPr>
        <w:t>id</w:t>
      </w:r>
      <w:r w:rsidRPr="00AA2D9A">
        <w:rPr>
          <w:color w:val="000000" w:themeColor="text1"/>
          <w:lang w:val="en-GB"/>
        </w:rPr>
        <w:t xml:space="preserve"> not find the canonical -3/4 scaling of the MTE, the -1 </w:t>
      </w:r>
      <w:r w:rsidR="00072DC6" w:rsidRPr="00AA2D9A">
        <w:rPr>
          <w:color w:val="000000" w:themeColor="text1"/>
          <w:lang w:val="en-GB"/>
        </w:rPr>
        <w:t xml:space="preserve">slope that </w:t>
      </w:r>
      <w:r w:rsidRPr="00AA2D9A">
        <w:rPr>
          <w:color w:val="000000" w:themeColor="text1"/>
          <w:lang w:val="en-GB"/>
        </w:rPr>
        <w:t xml:space="preserve">we </w:t>
      </w:r>
      <w:r w:rsidR="00072DC6" w:rsidRPr="00AA2D9A">
        <w:rPr>
          <w:color w:val="000000" w:themeColor="text1"/>
          <w:lang w:val="en-GB"/>
        </w:rPr>
        <w:t>d</w:t>
      </w:r>
      <w:r w:rsidR="008C3E81" w:rsidRPr="00AA2D9A">
        <w:rPr>
          <w:color w:val="000000" w:themeColor="text1"/>
          <w:lang w:val="en-GB"/>
        </w:rPr>
        <w:t>id</w:t>
      </w:r>
      <w:r w:rsidR="00072DC6" w:rsidRPr="00AA2D9A">
        <w:rPr>
          <w:color w:val="000000" w:themeColor="text1"/>
          <w:lang w:val="en-GB"/>
        </w:rPr>
        <w:t xml:space="preserve"> </w:t>
      </w:r>
      <w:r w:rsidRPr="00AA2D9A">
        <w:rPr>
          <w:color w:val="000000" w:themeColor="text1"/>
          <w:lang w:val="en-GB"/>
        </w:rPr>
        <w:t>find i</w:t>
      </w:r>
      <w:r w:rsidR="00AB3A0D" w:rsidRPr="00AA2D9A">
        <w:rPr>
          <w:color w:val="000000" w:themeColor="text1"/>
          <w:lang w:val="en-GB"/>
        </w:rPr>
        <w:t>s</w:t>
      </w:r>
      <w:r w:rsidRPr="00AA2D9A">
        <w:rPr>
          <w:color w:val="000000" w:themeColor="text1"/>
          <w:lang w:val="en-GB"/>
        </w:rPr>
        <w:t xml:space="preserve"> consistent with the EER.</w:t>
      </w:r>
      <w:r w:rsidR="00EA4329" w:rsidRPr="00AA2D9A">
        <w:rPr>
          <w:color w:val="000000" w:themeColor="text1"/>
          <w:lang w:val="en-GB"/>
        </w:rPr>
        <w:t xml:space="preserve"> Second, although the MTE predicts an invariant size-abundance relationship regardless of taxon and environment, we found that temperature, resource supply and predation interact to cause variation in the CCSR slope of lake phytoplankton communities. These results suggest possible weaknesses in the present MTE framework and point towards the importance of environmental effects on either metabolism, body size, or the physiological and ecological processes connecting metabolism with size-abundance relationships.</w:t>
      </w:r>
    </w:p>
    <w:p w14:paraId="434B98A2" w14:textId="77777777" w:rsidR="00DE3C62" w:rsidRPr="00AA2D9A" w:rsidRDefault="004B4378" w:rsidP="00AC2E41">
      <w:pPr>
        <w:spacing w:line="480" w:lineRule="auto"/>
        <w:ind w:firstLine="708"/>
        <w:jc w:val="both"/>
        <w:rPr>
          <w:color w:val="000000" w:themeColor="text1"/>
          <w:lang w:val="en-GB"/>
        </w:rPr>
      </w:pPr>
      <w:r w:rsidRPr="00AA2D9A">
        <w:rPr>
          <w:color w:val="000000" w:themeColor="text1"/>
          <w:lang w:val="en-GB"/>
        </w:rPr>
        <w:t>Our finding</w:t>
      </w:r>
      <w:r w:rsidR="00093AAC" w:rsidRPr="00AA2D9A">
        <w:rPr>
          <w:color w:val="000000" w:themeColor="text1"/>
          <w:lang w:val="en-GB"/>
        </w:rPr>
        <w:t>s</w:t>
      </w:r>
      <w:r w:rsidRPr="00AA2D9A">
        <w:rPr>
          <w:color w:val="000000" w:themeColor="text1"/>
          <w:lang w:val="en-GB"/>
        </w:rPr>
        <w:t xml:space="preserve"> show that temperature, resource</w:t>
      </w:r>
      <w:r w:rsidR="00AB3A0D" w:rsidRPr="00AA2D9A">
        <w:rPr>
          <w:color w:val="000000" w:themeColor="text1"/>
          <w:lang w:val="en-GB"/>
        </w:rPr>
        <w:t xml:space="preserve">s </w:t>
      </w:r>
      <w:r w:rsidRPr="00AA2D9A">
        <w:rPr>
          <w:color w:val="000000" w:themeColor="text1"/>
          <w:lang w:val="en-GB"/>
        </w:rPr>
        <w:t xml:space="preserve">and zooplankton predation interact to affect the slope of </w:t>
      </w:r>
      <w:r w:rsidRPr="00AA2D9A">
        <w:rPr>
          <w:color w:val="000000" w:themeColor="text1"/>
          <w:lang w:val="en-GB"/>
        </w:rPr>
        <w:t>phytoplankton size-abundance relationships in lake ecosystems</w:t>
      </w:r>
      <w:r w:rsidR="00FA1CA4" w:rsidRPr="00AA2D9A">
        <w:rPr>
          <w:color w:val="000000" w:themeColor="text1"/>
          <w:lang w:val="en-GB"/>
        </w:rPr>
        <w:t xml:space="preserve">. </w:t>
      </w:r>
      <w:r w:rsidR="00F32CD8" w:rsidRPr="00AA2D9A">
        <w:rPr>
          <w:color w:val="000000" w:themeColor="text1"/>
          <w:lang w:val="en-GB"/>
        </w:rPr>
        <w:t>The</w:t>
      </w:r>
      <w:r w:rsidR="00EE6A24" w:rsidRPr="00AA2D9A">
        <w:rPr>
          <w:color w:val="000000" w:themeColor="text1"/>
          <w:lang w:val="en-GB"/>
        </w:rPr>
        <w:t>se</w:t>
      </w:r>
      <w:r w:rsidR="00F32CD8" w:rsidRPr="00AA2D9A">
        <w:rPr>
          <w:color w:val="000000" w:themeColor="text1"/>
          <w:lang w:val="en-GB"/>
        </w:rPr>
        <w:t xml:space="preserve"> effects are inconsistent with a simple link between metabolism and size-abundance relationships. To summari</w:t>
      </w:r>
      <w:r w:rsidR="00795B74" w:rsidRPr="00AA2D9A">
        <w:rPr>
          <w:color w:val="000000" w:themeColor="text1"/>
          <w:lang w:val="en-GB"/>
        </w:rPr>
        <w:t>z</w:t>
      </w:r>
      <w:r w:rsidR="00F32CD8" w:rsidRPr="00AA2D9A">
        <w:rPr>
          <w:color w:val="000000" w:themeColor="text1"/>
          <w:lang w:val="en-GB"/>
        </w:rPr>
        <w:t>e our findings</w:t>
      </w:r>
      <w:r w:rsidR="0081709C" w:rsidRPr="00AA2D9A">
        <w:rPr>
          <w:color w:val="000000" w:themeColor="text1"/>
          <w:lang w:val="en-GB"/>
        </w:rPr>
        <w:t>:</w:t>
      </w:r>
      <w:r w:rsidRPr="00AA2D9A">
        <w:rPr>
          <w:color w:val="000000" w:themeColor="text1"/>
          <w:lang w:val="en-GB"/>
        </w:rPr>
        <w:t xml:space="preserve"> </w:t>
      </w:r>
      <w:bookmarkStart w:id="42" w:name="_Hlk119662648"/>
      <w:r w:rsidRPr="00AA2D9A">
        <w:rPr>
          <w:color w:val="000000" w:themeColor="text1"/>
          <w:lang w:val="en-GB"/>
        </w:rPr>
        <w:t>under low predation risk</w:t>
      </w:r>
      <w:bookmarkEnd w:id="42"/>
      <w:r w:rsidR="00D404BE" w:rsidRPr="00AA2D9A">
        <w:rPr>
          <w:color w:val="000000" w:themeColor="text1"/>
          <w:lang w:val="en-GB"/>
        </w:rPr>
        <w:t xml:space="preserve"> (Fig. 4A and B</w:t>
      </w:r>
      <w:r w:rsidR="0081709C" w:rsidRPr="00AA2D9A">
        <w:rPr>
          <w:color w:val="000000" w:themeColor="text1"/>
          <w:lang w:val="en-GB"/>
        </w:rPr>
        <w:t xml:space="preserve">), </w:t>
      </w:r>
      <w:r w:rsidR="00F32CD8" w:rsidRPr="00AA2D9A">
        <w:rPr>
          <w:color w:val="000000" w:themeColor="text1"/>
          <w:lang w:val="en-GB"/>
        </w:rPr>
        <w:t xml:space="preserve">small organisms are </w:t>
      </w:r>
      <w:proofErr w:type="spellStart"/>
      <w:r w:rsidR="00F32CD8" w:rsidRPr="00AA2D9A">
        <w:rPr>
          <w:color w:val="000000" w:themeColor="text1"/>
          <w:lang w:val="en-GB"/>
        </w:rPr>
        <w:t>favored</w:t>
      </w:r>
      <w:proofErr w:type="spellEnd"/>
      <w:r w:rsidR="00F32CD8" w:rsidRPr="00AA2D9A">
        <w:rPr>
          <w:color w:val="000000" w:themeColor="text1"/>
          <w:lang w:val="en-GB"/>
        </w:rPr>
        <w:t xml:space="preserve"> (more abundant</w:t>
      </w:r>
      <w:r w:rsidR="00736DB1" w:rsidRPr="00AA2D9A">
        <w:rPr>
          <w:color w:val="000000" w:themeColor="text1"/>
          <w:lang w:val="en-GB"/>
        </w:rPr>
        <w:t xml:space="preserve"> than expected</w:t>
      </w:r>
      <w:r w:rsidR="000A53C0" w:rsidRPr="00AA2D9A">
        <w:rPr>
          <w:color w:val="000000" w:themeColor="text1"/>
          <w:lang w:val="en-GB"/>
        </w:rPr>
        <w:t xml:space="preserve"> based on -3/4 scaling</w:t>
      </w:r>
      <w:r w:rsidR="00F32CD8" w:rsidRPr="00AA2D9A">
        <w:rPr>
          <w:color w:val="000000" w:themeColor="text1"/>
          <w:lang w:val="en-GB"/>
        </w:rPr>
        <w:t>)</w:t>
      </w:r>
      <w:r w:rsidR="00BA6F50" w:rsidRPr="00AA2D9A">
        <w:rPr>
          <w:color w:val="000000" w:themeColor="text1"/>
          <w:lang w:val="en-GB"/>
        </w:rPr>
        <w:t xml:space="preserve"> when temperature and nutrient supply are both hig</w:t>
      </w:r>
      <w:r w:rsidR="00AB3A0D" w:rsidRPr="00AA2D9A">
        <w:rPr>
          <w:color w:val="000000" w:themeColor="text1"/>
          <w:lang w:val="en-GB"/>
        </w:rPr>
        <w:t xml:space="preserve">h, </w:t>
      </w:r>
      <w:r w:rsidR="000E0EC0" w:rsidRPr="00AA2D9A">
        <w:rPr>
          <w:color w:val="000000" w:themeColor="text1"/>
          <w:lang w:val="en-GB"/>
        </w:rPr>
        <w:t>whereas</w:t>
      </w:r>
      <w:r w:rsidR="00BA6F50" w:rsidRPr="00AA2D9A">
        <w:rPr>
          <w:color w:val="000000" w:themeColor="text1"/>
          <w:lang w:val="en-GB"/>
        </w:rPr>
        <w:t xml:space="preserve"> l</w:t>
      </w:r>
      <w:r w:rsidR="00F32CD8" w:rsidRPr="00AA2D9A">
        <w:rPr>
          <w:color w:val="000000" w:themeColor="text1"/>
          <w:lang w:val="en-GB"/>
        </w:rPr>
        <w:t xml:space="preserve">arge organisms are </w:t>
      </w:r>
      <w:proofErr w:type="spellStart"/>
      <w:r w:rsidR="00F32CD8" w:rsidRPr="00AA2D9A">
        <w:rPr>
          <w:color w:val="000000" w:themeColor="text1"/>
          <w:lang w:val="en-GB"/>
        </w:rPr>
        <w:t>favored</w:t>
      </w:r>
      <w:proofErr w:type="spellEnd"/>
      <w:r w:rsidR="00F32CD8" w:rsidRPr="00AA2D9A">
        <w:rPr>
          <w:color w:val="000000" w:themeColor="text1"/>
          <w:lang w:val="en-GB"/>
        </w:rPr>
        <w:t xml:space="preserve"> (more abundant</w:t>
      </w:r>
      <w:r w:rsidR="00736DB1" w:rsidRPr="00AA2D9A">
        <w:rPr>
          <w:color w:val="000000" w:themeColor="text1"/>
          <w:lang w:val="en-GB"/>
        </w:rPr>
        <w:t xml:space="preserve"> than expected</w:t>
      </w:r>
      <w:r w:rsidR="00D404BE" w:rsidRPr="00AA2D9A">
        <w:rPr>
          <w:color w:val="000000" w:themeColor="text1"/>
          <w:lang w:val="en-GB"/>
        </w:rPr>
        <w:t>; Fig. 4A and B</w:t>
      </w:r>
      <w:r w:rsidR="00F32CD8" w:rsidRPr="00AA2D9A">
        <w:rPr>
          <w:color w:val="000000" w:themeColor="text1"/>
          <w:lang w:val="en-GB"/>
        </w:rPr>
        <w:t>) only when</w:t>
      </w:r>
      <w:r w:rsidR="00BA6F50" w:rsidRPr="00AA2D9A">
        <w:rPr>
          <w:color w:val="000000" w:themeColor="text1"/>
          <w:lang w:val="en-GB"/>
        </w:rPr>
        <w:t xml:space="preserve"> temperature is low and nutrient supply is high</w:t>
      </w:r>
      <w:r w:rsidR="00AB3A0D" w:rsidRPr="00AA2D9A">
        <w:rPr>
          <w:color w:val="000000" w:themeColor="text1"/>
          <w:lang w:val="en-GB"/>
        </w:rPr>
        <w:t xml:space="preserve">. </w:t>
      </w:r>
      <w:r w:rsidR="00FB5CFB" w:rsidRPr="00AA2D9A">
        <w:rPr>
          <w:color w:val="000000" w:themeColor="text1"/>
          <w:lang w:val="en-GB"/>
        </w:rPr>
        <w:t xml:space="preserve">However, </w:t>
      </w:r>
      <w:r w:rsidRPr="00AA2D9A">
        <w:rPr>
          <w:color w:val="000000" w:themeColor="text1"/>
          <w:lang w:val="en-GB"/>
        </w:rPr>
        <w:t>under high predation risk</w:t>
      </w:r>
      <w:r w:rsidR="00D404BE" w:rsidRPr="00AA2D9A">
        <w:rPr>
          <w:color w:val="000000" w:themeColor="text1"/>
          <w:lang w:val="en-GB"/>
        </w:rPr>
        <w:t xml:space="preserve"> (Fig. 4C and D</w:t>
      </w:r>
      <w:r w:rsidR="00152431" w:rsidRPr="00AA2D9A">
        <w:rPr>
          <w:color w:val="000000" w:themeColor="text1"/>
          <w:lang w:val="en-GB"/>
        </w:rPr>
        <w:t xml:space="preserve">), </w:t>
      </w:r>
      <w:r w:rsidR="00FA1CA4" w:rsidRPr="00AA2D9A">
        <w:rPr>
          <w:color w:val="000000" w:themeColor="text1"/>
          <w:lang w:val="en-GB"/>
        </w:rPr>
        <w:t xml:space="preserve">small organisms are </w:t>
      </w:r>
      <w:proofErr w:type="spellStart"/>
      <w:r w:rsidR="00FA1CA4" w:rsidRPr="00AA2D9A">
        <w:rPr>
          <w:color w:val="000000" w:themeColor="text1"/>
          <w:lang w:val="en-GB"/>
        </w:rPr>
        <w:t>favored</w:t>
      </w:r>
      <w:proofErr w:type="spellEnd"/>
      <w:r w:rsidR="00FA1CA4" w:rsidRPr="00AA2D9A">
        <w:rPr>
          <w:color w:val="000000" w:themeColor="text1"/>
          <w:lang w:val="en-GB"/>
        </w:rPr>
        <w:t xml:space="preserve"> </w:t>
      </w:r>
      <w:r w:rsidR="00FB5CFB" w:rsidRPr="00AA2D9A">
        <w:rPr>
          <w:color w:val="000000" w:themeColor="text1"/>
          <w:lang w:val="en-GB"/>
        </w:rPr>
        <w:t xml:space="preserve">when temperature </w:t>
      </w:r>
      <w:r w:rsidR="000E0EC0" w:rsidRPr="00AA2D9A">
        <w:rPr>
          <w:color w:val="000000" w:themeColor="text1"/>
          <w:lang w:val="en-GB"/>
        </w:rPr>
        <w:t xml:space="preserve">is high </w:t>
      </w:r>
      <w:r w:rsidR="00FB5CFB" w:rsidRPr="00AA2D9A">
        <w:rPr>
          <w:color w:val="000000" w:themeColor="text1"/>
          <w:lang w:val="en-GB"/>
        </w:rPr>
        <w:t>and nutrient supply</w:t>
      </w:r>
      <w:r w:rsidR="000E0EC0" w:rsidRPr="00AA2D9A">
        <w:rPr>
          <w:color w:val="000000" w:themeColor="text1"/>
          <w:lang w:val="en-GB"/>
        </w:rPr>
        <w:t xml:space="preserve"> is low</w:t>
      </w:r>
      <w:r w:rsidR="00FB5CFB" w:rsidRPr="00AA2D9A">
        <w:rPr>
          <w:color w:val="000000" w:themeColor="text1"/>
          <w:lang w:val="en-GB"/>
        </w:rPr>
        <w:t>, whereas l</w:t>
      </w:r>
      <w:r w:rsidR="00FA1CA4" w:rsidRPr="00AA2D9A">
        <w:rPr>
          <w:color w:val="000000" w:themeColor="text1"/>
          <w:lang w:val="en-GB"/>
        </w:rPr>
        <w:t xml:space="preserve">arge organisms are </w:t>
      </w:r>
      <w:proofErr w:type="spellStart"/>
      <w:r w:rsidR="00FA1CA4" w:rsidRPr="00AA2D9A">
        <w:rPr>
          <w:color w:val="000000" w:themeColor="text1"/>
          <w:lang w:val="en-GB"/>
        </w:rPr>
        <w:t>favored</w:t>
      </w:r>
      <w:proofErr w:type="spellEnd"/>
      <w:r w:rsidR="00FA1CA4" w:rsidRPr="00AA2D9A">
        <w:rPr>
          <w:color w:val="000000" w:themeColor="text1"/>
          <w:lang w:val="en-GB"/>
        </w:rPr>
        <w:t xml:space="preserve"> only </w:t>
      </w:r>
      <w:r w:rsidR="00FB5CFB" w:rsidRPr="00AA2D9A">
        <w:rPr>
          <w:color w:val="000000" w:themeColor="text1"/>
          <w:lang w:val="en-GB"/>
        </w:rPr>
        <w:t>when temperature and nutrient supply are both low</w:t>
      </w:r>
      <w:r w:rsidR="00AB3A0D" w:rsidRPr="00AA2D9A">
        <w:rPr>
          <w:color w:val="000000" w:themeColor="text1"/>
          <w:lang w:val="en-GB"/>
        </w:rPr>
        <w:t xml:space="preserve">. </w:t>
      </w:r>
      <w:r w:rsidR="00234035" w:rsidRPr="00AA2D9A">
        <w:rPr>
          <w:color w:val="000000" w:themeColor="text1"/>
          <w:lang w:val="en-GB"/>
        </w:rPr>
        <w:t>Under either low predation pressure and low resource conditions, or high predation pressure and high resource conditions, temperature has negligible effect on the size-abundance slope (Fig. 4A, D).</w:t>
      </w:r>
    </w:p>
    <w:p w14:paraId="462B61FB" w14:textId="507C9309" w:rsidR="00F74D36" w:rsidRPr="00AA2D9A" w:rsidRDefault="004B4378" w:rsidP="00F74D36">
      <w:pPr>
        <w:spacing w:line="480" w:lineRule="auto"/>
        <w:ind w:firstLine="708"/>
        <w:jc w:val="both"/>
        <w:rPr>
          <w:color w:val="000000" w:themeColor="text1"/>
          <w:lang w:val="en-GB"/>
        </w:rPr>
      </w:pPr>
      <w:r w:rsidRPr="00AA2D9A">
        <w:rPr>
          <w:color w:val="000000" w:themeColor="text1"/>
          <w:lang w:val="en-GB"/>
        </w:rPr>
        <w:t>The benefits of small size under low resource conditions are well understood in phytoplankton:</w:t>
      </w:r>
      <w:r w:rsidRPr="00AA2D9A">
        <w:rPr>
          <w:color w:val="000000" w:themeColor="text1"/>
          <w:lang w:val="en-GB"/>
        </w:rPr>
        <w:t xml:space="preserve"> small cells are more effective at assimilating resources (light and nutrients) and require fewer resources per cell, thus giving them a competitive advantage over larger cells under low </w:t>
      </w:r>
      <w:r w:rsidRPr="00AA2D9A">
        <w:rPr>
          <w:color w:val="000000" w:themeColor="text1"/>
          <w:lang w:val="en-GB"/>
        </w:rPr>
        <w:lastRenderedPageBreak/>
        <w:t>resource conditions (i.e., R* rule; Tilman</w:t>
      </w:r>
      <w:r w:rsidR="00795903">
        <w:rPr>
          <w:color w:val="000000" w:themeColor="text1"/>
          <w:lang w:val="en-GB"/>
        </w:rPr>
        <w:t>,</w:t>
      </w:r>
      <w:r w:rsidRPr="00AA2D9A">
        <w:rPr>
          <w:color w:val="000000" w:themeColor="text1"/>
          <w:lang w:val="en-GB"/>
        </w:rPr>
        <w:t xml:space="preserve"> 1982). However, why small</w:t>
      </w:r>
      <w:r w:rsidRPr="00AA2D9A">
        <w:rPr>
          <w:color w:val="000000" w:themeColor="text1"/>
          <w:lang w:val="en-GB"/>
        </w:rPr>
        <w:t xml:space="preserve"> individuals are </w:t>
      </w:r>
      <w:proofErr w:type="spellStart"/>
      <w:r w:rsidRPr="00AA2D9A">
        <w:rPr>
          <w:color w:val="000000" w:themeColor="text1"/>
          <w:lang w:val="en-GB"/>
        </w:rPr>
        <w:t>favored</w:t>
      </w:r>
      <w:proofErr w:type="spellEnd"/>
      <w:r w:rsidRPr="00AA2D9A">
        <w:rPr>
          <w:color w:val="000000" w:themeColor="text1"/>
          <w:lang w:val="en-GB"/>
        </w:rPr>
        <w:t xml:space="preserve"> under high temperature and resource conditions (at low predation pressure) is less clear. Small phytoplankton cells are commonly observed to be more abundant at high temperatures, but this observation is usually attributed to low n</w:t>
      </w:r>
      <w:r w:rsidRPr="00AA2D9A">
        <w:rPr>
          <w:color w:val="000000" w:themeColor="text1"/>
          <w:lang w:val="en-GB"/>
        </w:rPr>
        <w:t>utrient conditions, because of the earlier nutrient-use effectiveness argument and because temperature and nutrients covary negatively in lakes (</w:t>
      </w:r>
      <w:commentRangeStart w:id="43"/>
      <w:r w:rsidRPr="00AA2D9A">
        <w:rPr>
          <w:color w:val="000000" w:themeColor="text1"/>
          <w:lang w:val="en-GB"/>
        </w:rPr>
        <w:t>Vucic-</w:t>
      </w:r>
      <w:proofErr w:type="spellStart"/>
      <w:r w:rsidRPr="00AA2D9A">
        <w:rPr>
          <w:color w:val="000000" w:themeColor="text1"/>
          <w:lang w:val="en-GB"/>
        </w:rPr>
        <w:t>Pestic</w:t>
      </w:r>
      <w:proofErr w:type="spellEnd"/>
      <w:r w:rsidRPr="00AA2D9A">
        <w:rPr>
          <w:color w:val="000000" w:themeColor="text1"/>
          <w:lang w:val="en-GB"/>
        </w:rPr>
        <w:t xml:space="preserve"> et al.</w:t>
      </w:r>
      <w:r w:rsidR="00A43845">
        <w:rPr>
          <w:color w:val="000000" w:themeColor="text1"/>
          <w:lang w:val="en-GB"/>
        </w:rPr>
        <w:t>,</w:t>
      </w:r>
      <w:r w:rsidRPr="00AA2D9A">
        <w:rPr>
          <w:color w:val="000000" w:themeColor="text1"/>
          <w:lang w:val="en-GB"/>
        </w:rPr>
        <w:t xml:space="preserve"> 2020)</w:t>
      </w:r>
      <w:commentRangeEnd w:id="43"/>
      <w:r w:rsidR="00BF717A">
        <w:rPr>
          <w:rStyle w:val="CommentReference"/>
          <w:rFonts w:asciiTheme="minorHAnsi" w:eastAsiaTheme="minorHAnsi" w:hAnsiTheme="minorHAnsi" w:cstheme="minorBidi"/>
          <w:lang w:eastAsia="en-US"/>
        </w:rPr>
        <w:commentReference w:id="43"/>
      </w:r>
      <w:r w:rsidRPr="00AA2D9A">
        <w:rPr>
          <w:color w:val="000000" w:themeColor="text1"/>
          <w:lang w:val="en-GB"/>
        </w:rPr>
        <w:t>. This does not explain our results here, because our model results imply that sma</w:t>
      </w:r>
      <w:r w:rsidRPr="00AA2D9A">
        <w:rPr>
          <w:color w:val="000000" w:themeColor="text1"/>
          <w:lang w:val="en-GB"/>
        </w:rPr>
        <w:t>ll individuals are more abundant even when high temperatures and high nutrient concentrations co-occur. This apparent conundrum can be resolved if the competitive advantage of small individuals increases with temperature, independently of resource concentr</w:t>
      </w:r>
      <w:r w:rsidRPr="00AA2D9A">
        <w:rPr>
          <w:color w:val="000000" w:themeColor="text1"/>
          <w:lang w:val="en-GB"/>
        </w:rPr>
        <w:t>ation. This appears to be the case in phytoplankton: the relative competitive advantage of small cells for nutrient uptake and usage increases with increasing temperature. Prior theoretical work based on empirical measurements of phytoplankton physiology s</w:t>
      </w:r>
      <w:r w:rsidRPr="00AA2D9A">
        <w:rPr>
          <w:color w:val="000000" w:themeColor="text1"/>
          <w:lang w:val="en-GB"/>
        </w:rPr>
        <w:t>upports this claim (</w:t>
      </w:r>
      <w:proofErr w:type="spellStart"/>
      <w:r w:rsidRPr="00AA2D9A">
        <w:rPr>
          <w:color w:val="000000" w:themeColor="text1"/>
          <w:lang w:val="en-GB"/>
        </w:rPr>
        <w:t>Reumann</w:t>
      </w:r>
      <w:proofErr w:type="spellEnd"/>
      <w:r w:rsidR="0021648F">
        <w:rPr>
          <w:color w:val="000000" w:themeColor="text1"/>
          <w:lang w:val="en-GB"/>
        </w:rPr>
        <w:t>, Holt</w:t>
      </w:r>
      <w:r w:rsidR="00A43845">
        <w:rPr>
          <w:color w:val="000000" w:themeColor="text1"/>
          <w:lang w:val="en-GB"/>
        </w:rPr>
        <w:t>,</w:t>
      </w:r>
      <w:r w:rsidR="0021648F">
        <w:rPr>
          <w:color w:val="000000" w:themeColor="text1"/>
          <w:lang w:val="en-GB"/>
        </w:rPr>
        <w:t xml:space="preserve"> &amp; Yvon-Durocher,</w:t>
      </w:r>
      <w:r w:rsidRPr="00AA2D9A">
        <w:rPr>
          <w:color w:val="000000" w:themeColor="text1"/>
          <w:lang w:val="en-GB"/>
        </w:rPr>
        <w:t xml:space="preserve"> 2014). This is because the competitive advantage of small cells at high temperatures may be best expressed at high nutrient levels that allow them to manifest high rates of nutrient uptake, growth and rep</w:t>
      </w:r>
      <w:r w:rsidRPr="00AA2D9A">
        <w:rPr>
          <w:color w:val="000000" w:themeColor="text1"/>
          <w:lang w:val="en-GB"/>
        </w:rPr>
        <w:t xml:space="preserve">roduction. If true, this would explain why large individuals are advantaged </w:t>
      </w:r>
      <w:r w:rsidR="00934438" w:rsidRPr="00AA2D9A">
        <w:rPr>
          <w:color w:val="000000" w:themeColor="text1"/>
          <w:lang w:val="en-GB"/>
        </w:rPr>
        <w:t xml:space="preserve">(relatively) </w:t>
      </w:r>
      <w:r w:rsidRPr="00AA2D9A">
        <w:rPr>
          <w:color w:val="000000" w:themeColor="text1"/>
          <w:lang w:val="en-GB"/>
        </w:rPr>
        <w:t>only in cold, resource-rich conditions</w:t>
      </w:r>
      <w:r w:rsidR="00B06DAF" w:rsidRPr="00AA2D9A">
        <w:rPr>
          <w:color w:val="000000" w:themeColor="text1"/>
          <w:lang w:val="en-GB"/>
        </w:rPr>
        <w:t xml:space="preserve"> </w:t>
      </w:r>
      <w:r w:rsidR="00934438" w:rsidRPr="00AA2D9A">
        <w:rPr>
          <w:color w:val="000000" w:themeColor="text1"/>
          <w:lang w:val="en-GB"/>
        </w:rPr>
        <w:t>(Fig. 6</w:t>
      </w:r>
      <w:r w:rsidR="00B06DAF" w:rsidRPr="00AA2D9A">
        <w:rPr>
          <w:color w:val="000000" w:themeColor="text1"/>
          <w:lang w:val="en-GB"/>
        </w:rPr>
        <w:t>C</w:t>
      </w:r>
      <w:r w:rsidR="00934438" w:rsidRPr="00AA2D9A">
        <w:rPr>
          <w:color w:val="000000" w:themeColor="text1"/>
          <w:lang w:val="en-GB"/>
        </w:rPr>
        <w:t>)</w:t>
      </w:r>
      <w:r w:rsidRPr="00AA2D9A">
        <w:rPr>
          <w:color w:val="000000" w:themeColor="text1"/>
          <w:lang w:val="en-GB"/>
        </w:rPr>
        <w:t>.</w:t>
      </w:r>
    </w:p>
    <w:p w14:paraId="095ABFF1" w14:textId="68A9D45E" w:rsidR="000D2706" w:rsidRPr="00AA2D9A" w:rsidRDefault="004B4378" w:rsidP="000D2706">
      <w:pPr>
        <w:spacing w:line="480" w:lineRule="auto"/>
        <w:ind w:firstLine="708"/>
        <w:jc w:val="both"/>
        <w:rPr>
          <w:color w:val="000000" w:themeColor="text1"/>
          <w:lang w:val="en-GB"/>
        </w:rPr>
      </w:pPr>
      <w:r w:rsidRPr="00AA2D9A">
        <w:rPr>
          <w:color w:val="000000" w:themeColor="text1"/>
          <w:lang w:val="en-GB"/>
        </w:rPr>
        <w:t xml:space="preserve">Two explanations for the patterns in our dataset that we can rule out are the intraspecific patterns of the </w:t>
      </w:r>
      <w:r w:rsidRPr="00AA2D9A">
        <w:rPr>
          <w:color w:val="000000" w:themeColor="text1"/>
          <w:lang w:val="en-GB"/>
        </w:rPr>
        <w:t>temperature-size rule (TSR) and the resource rule (RR), as strictly defined (</w:t>
      </w:r>
      <w:proofErr w:type="spellStart"/>
      <w:r w:rsidRPr="00AA2D9A">
        <w:rPr>
          <w:color w:val="000000" w:themeColor="text1"/>
          <w:lang w:val="en-GB"/>
        </w:rPr>
        <w:t>Daufresne</w:t>
      </w:r>
      <w:proofErr w:type="spellEnd"/>
      <w:r w:rsidRPr="00AA2D9A">
        <w:rPr>
          <w:color w:val="000000" w:themeColor="text1"/>
          <w:lang w:val="en-GB"/>
        </w:rPr>
        <w:t xml:space="preserve"> et al.</w:t>
      </w:r>
      <w:r w:rsidR="002F3359">
        <w:rPr>
          <w:color w:val="000000" w:themeColor="text1"/>
          <w:lang w:val="en-GB"/>
        </w:rPr>
        <w:t>,</w:t>
      </w:r>
      <w:r w:rsidRPr="00AA2D9A">
        <w:rPr>
          <w:color w:val="000000" w:themeColor="text1"/>
          <w:lang w:val="en-GB"/>
        </w:rPr>
        <w:t xml:space="preserve"> 2009; McNab</w:t>
      </w:r>
      <w:r w:rsidR="002F3359">
        <w:rPr>
          <w:color w:val="000000" w:themeColor="text1"/>
          <w:lang w:val="en-GB"/>
        </w:rPr>
        <w:t>,</w:t>
      </w:r>
      <w:r w:rsidRPr="00AA2D9A">
        <w:rPr>
          <w:color w:val="000000" w:themeColor="text1"/>
          <w:lang w:val="en-GB"/>
        </w:rPr>
        <w:t xml:space="preserve"> 2010). The TSR is a plastic response of individuals to being grown at colder temperatures. The RR states that individuals tend to be larger in areas</w:t>
      </w:r>
      <w:r w:rsidRPr="00AA2D9A">
        <w:rPr>
          <w:color w:val="000000" w:themeColor="text1"/>
          <w:lang w:val="en-GB"/>
        </w:rPr>
        <w:t xml:space="preserve"> with high resource availability (McNab</w:t>
      </w:r>
      <w:r w:rsidR="002F3359">
        <w:rPr>
          <w:color w:val="000000" w:themeColor="text1"/>
          <w:lang w:val="en-GB"/>
        </w:rPr>
        <w:t>,</w:t>
      </w:r>
      <w:r w:rsidRPr="00AA2D9A">
        <w:rPr>
          <w:color w:val="000000" w:themeColor="text1"/>
          <w:lang w:val="en-GB"/>
        </w:rPr>
        <w:t xml:space="preserve"> 2010). These </w:t>
      </w:r>
      <w:r w:rsidR="002178D2" w:rsidRPr="00AA2D9A">
        <w:rPr>
          <w:color w:val="000000" w:themeColor="text1"/>
          <w:lang w:val="en-GB"/>
        </w:rPr>
        <w:t xml:space="preserve">do </w:t>
      </w:r>
      <w:r w:rsidRPr="00AA2D9A">
        <w:rPr>
          <w:color w:val="000000" w:themeColor="text1"/>
          <w:lang w:val="en-GB"/>
        </w:rPr>
        <w:t>not apply to our study because our estimates include no intraspecific variation. Individual body sizes were not measured separately for each lake; instead, a single mean size estimate for each specie</w:t>
      </w:r>
      <w:r w:rsidRPr="00AA2D9A">
        <w:rPr>
          <w:color w:val="000000" w:themeColor="text1"/>
          <w:lang w:val="en-GB"/>
        </w:rPr>
        <w:t xml:space="preserve">s was applied. Because there is no intraspecific variation in our estimates, intraspecific variation </w:t>
      </w:r>
      <w:r w:rsidR="00145D78" w:rsidRPr="00AA2D9A">
        <w:rPr>
          <w:color w:val="000000" w:themeColor="text1"/>
          <w:lang w:val="en-GB"/>
        </w:rPr>
        <w:t>can</w:t>
      </w:r>
      <w:r w:rsidRPr="00AA2D9A">
        <w:rPr>
          <w:color w:val="000000" w:themeColor="text1"/>
          <w:lang w:val="en-GB"/>
        </w:rPr>
        <w:t>not explain directly any of the patterns that we observed.</w:t>
      </w:r>
    </w:p>
    <w:p w14:paraId="79822749" w14:textId="114ECB0D" w:rsidR="00BD3DEE" w:rsidRPr="00AA2D9A" w:rsidRDefault="004B4378" w:rsidP="007F354F">
      <w:pPr>
        <w:spacing w:line="480" w:lineRule="auto"/>
        <w:ind w:firstLine="708"/>
        <w:jc w:val="both"/>
        <w:rPr>
          <w:color w:val="000000" w:themeColor="text1"/>
          <w:lang w:val="en-GB"/>
        </w:rPr>
      </w:pPr>
      <w:r w:rsidRPr="00AA2D9A">
        <w:rPr>
          <w:color w:val="000000" w:themeColor="text1"/>
          <w:lang w:val="en-GB"/>
        </w:rPr>
        <w:t xml:space="preserve">Accordingly, our results regarding temperature, resource supply and predation effects on the </w:t>
      </w:r>
      <w:r w:rsidRPr="00AA2D9A">
        <w:rPr>
          <w:color w:val="000000" w:themeColor="text1"/>
          <w:lang w:val="en-GB"/>
        </w:rPr>
        <w:t>size-abundance relationship of phytoplankton communities provide partial support for community-</w:t>
      </w:r>
      <w:r w:rsidRPr="00AA2D9A">
        <w:rPr>
          <w:color w:val="000000" w:themeColor="text1"/>
          <w:lang w:val="en-GB"/>
        </w:rPr>
        <w:lastRenderedPageBreak/>
        <w:t xml:space="preserve">level temperature-size and resource rules (TSR and RR) under limited predation pressure, but no support for these rules under high predation pressure. </w:t>
      </w:r>
      <w:r w:rsidR="006B56BE" w:rsidRPr="00AA2D9A">
        <w:rPr>
          <w:color w:val="000000" w:themeColor="text1"/>
          <w:lang w:val="en-GB"/>
        </w:rPr>
        <w:t xml:space="preserve">In short, </w:t>
      </w:r>
      <w:r w:rsidRPr="00AA2D9A">
        <w:rPr>
          <w:color w:val="000000" w:themeColor="text1"/>
          <w:lang w:val="en-GB"/>
        </w:rPr>
        <w:t xml:space="preserve">size-selective predation of zooplankton on phytoplankton </w:t>
      </w:r>
      <w:r w:rsidR="0048610F" w:rsidRPr="00AA2D9A">
        <w:rPr>
          <w:color w:val="000000" w:themeColor="text1"/>
          <w:lang w:val="en-GB"/>
        </w:rPr>
        <w:t xml:space="preserve">can significantly alter </w:t>
      </w:r>
      <w:r w:rsidRPr="00AA2D9A">
        <w:rPr>
          <w:color w:val="000000" w:themeColor="text1"/>
          <w:lang w:val="en-GB"/>
        </w:rPr>
        <w:t>temperature and resource effect</w:t>
      </w:r>
      <w:r w:rsidR="0048610F" w:rsidRPr="00AA2D9A">
        <w:rPr>
          <w:color w:val="000000" w:themeColor="text1"/>
          <w:lang w:val="en-GB"/>
        </w:rPr>
        <w:t>s</w:t>
      </w:r>
      <w:r w:rsidRPr="00AA2D9A">
        <w:rPr>
          <w:color w:val="000000" w:themeColor="text1"/>
          <w:lang w:val="en-GB"/>
        </w:rPr>
        <w:t xml:space="preserve"> on </w:t>
      </w:r>
      <w:r w:rsidR="00CE7FF3" w:rsidRPr="00AA2D9A">
        <w:rPr>
          <w:color w:val="000000" w:themeColor="text1"/>
          <w:lang w:val="en-GB"/>
        </w:rPr>
        <w:t xml:space="preserve">community-level </w:t>
      </w:r>
      <w:r w:rsidRPr="00AA2D9A">
        <w:rPr>
          <w:color w:val="000000" w:themeColor="text1"/>
          <w:lang w:val="en-GB"/>
        </w:rPr>
        <w:t>size-abundance relationship</w:t>
      </w:r>
      <w:r w:rsidR="0048610F" w:rsidRPr="00AA2D9A">
        <w:rPr>
          <w:color w:val="000000" w:themeColor="text1"/>
          <w:lang w:val="en-GB"/>
        </w:rPr>
        <w:t>s</w:t>
      </w:r>
      <w:r w:rsidRPr="00AA2D9A">
        <w:rPr>
          <w:color w:val="000000" w:themeColor="text1"/>
          <w:lang w:val="en-GB"/>
        </w:rPr>
        <w:t>.</w:t>
      </w:r>
      <w:r w:rsidR="00D4238C" w:rsidRPr="00AA2D9A">
        <w:rPr>
          <w:color w:val="000000" w:themeColor="text1"/>
          <w:lang w:val="en-GB"/>
        </w:rPr>
        <w:t xml:space="preserve"> S</w:t>
      </w:r>
      <w:r w:rsidRPr="00AA2D9A">
        <w:rPr>
          <w:color w:val="000000" w:themeColor="text1"/>
          <w:lang w:val="en-GB"/>
        </w:rPr>
        <w:t xml:space="preserve">pecifically, </w:t>
      </w:r>
      <w:r w:rsidR="008413D8" w:rsidRPr="00AA2D9A">
        <w:rPr>
          <w:color w:val="000000" w:themeColor="text1"/>
          <w:lang w:val="en-GB"/>
        </w:rPr>
        <w:t>as expected by a community-level TSR</w:t>
      </w:r>
      <w:r w:rsidR="000956C1" w:rsidRPr="00AA2D9A">
        <w:rPr>
          <w:color w:val="000000" w:themeColor="text1"/>
          <w:lang w:val="en-GB"/>
        </w:rPr>
        <w:t xml:space="preserve">, </w:t>
      </w:r>
      <w:r w:rsidR="008413D8" w:rsidRPr="00AA2D9A">
        <w:rPr>
          <w:color w:val="000000" w:themeColor="text1"/>
          <w:lang w:val="en-GB"/>
        </w:rPr>
        <w:t xml:space="preserve">at low predation pressure </w:t>
      </w:r>
      <w:r w:rsidRPr="00AA2D9A">
        <w:rPr>
          <w:color w:val="000000" w:themeColor="text1"/>
          <w:lang w:val="en-GB"/>
        </w:rPr>
        <w:t>increasing temp</w:t>
      </w:r>
      <w:r w:rsidRPr="00AA2D9A">
        <w:rPr>
          <w:color w:val="000000" w:themeColor="text1"/>
          <w:lang w:val="en-GB"/>
        </w:rPr>
        <w:t xml:space="preserve">erature causes an increase in the </w:t>
      </w:r>
      <w:r w:rsidR="00F64C7D" w:rsidRPr="00AA2D9A">
        <w:rPr>
          <w:color w:val="000000" w:themeColor="text1"/>
          <w:lang w:val="en-GB"/>
        </w:rPr>
        <w:t xml:space="preserve">relative </w:t>
      </w:r>
      <w:r w:rsidRPr="00AA2D9A">
        <w:rPr>
          <w:color w:val="000000" w:themeColor="text1"/>
          <w:lang w:val="en-GB"/>
        </w:rPr>
        <w:t xml:space="preserve">abundance of small phytoplankton cells and </w:t>
      </w:r>
      <w:r w:rsidR="004D1475" w:rsidRPr="00AA2D9A">
        <w:rPr>
          <w:color w:val="000000" w:themeColor="text1"/>
          <w:lang w:val="en-GB"/>
        </w:rPr>
        <w:t xml:space="preserve">therefore </w:t>
      </w:r>
      <w:r w:rsidRPr="00AA2D9A">
        <w:rPr>
          <w:color w:val="000000" w:themeColor="text1"/>
          <w:lang w:val="en-GB"/>
        </w:rPr>
        <w:t xml:space="preserve">a decrease in the size-abundance relationship slope, but only at high nutrient levels. </w:t>
      </w:r>
      <w:r w:rsidR="008413D8" w:rsidRPr="00AA2D9A">
        <w:rPr>
          <w:color w:val="000000" w:themeColor="text1"/>
          <w:lang w:val="en-GB"/>
        </w:rPr>
        <w:t xml:space="preserve">However, at high predation pressure, increasing temperature </w:t>
      </w:r>
      <w:r w:rsidR="000956C1" w:rsidRPr="00AA2D9A">
        <w:rPr>
          <w:color w:val="000000" w:themeColor="text1"/>
          <w:lang w:val="en-GB"/>
        </w:rPr>
        <w:t xml:space="preserve">causes an increase in relative abundance of small cells only at low nutrient levels. As expected by a community-level RR, </w:t>
      </w:r>
      <w:r w:rsidRPr="00AA2D9A">
        <w:rPr>
          <w:color w:val="000000" w:themeColor="text1"/>
          <w:lang w:val="en-GB"/>
        </w:rPr>
        <w:t xml:space="preserve">increasing resource (nutrient) supply causes an increase in the </w:t>
      </w:r>
      <w:r w:rsidR="00847073" w:rsidRPr="00AA2D9A">
        <w:rPr>
          <w:color w:val="000000" w:themeColor="text1"/>
          <w:lang w:val="en-GB"/>
        </w:rPr>
        <w:t xml:space="preserve">relative </w:t>
      </w:r>
      <w:r w:rsidRPr="00AA2D9A">
        <w:rPr>
          <w:color w:val="000000" w:themeColor="text1"/>
          <w:lang w:val="en-GB"/>
        </w:rPr>
        <w:t xml:space="preserve">abundance of large phytoplankton cells and </w:t>
      </w:r>
      <w:r w:rsidR="004D1475" w:rsidRPr="00AA2D9A">
        <w:rPr>
          <w:color w:val="000000" w:themeColor="text1"/>
          <w:lang w:val="en-GB"/>
        </w:rPr>
        <w:t xml:space="preserve">therefore </w:t>
      </w:r>
      <w:r w:rsidRPr="00AA2D9A">
        <w:rPr>
          <w:color w:val="000000" w:themeColor="text1"/>
          <w:lang w:val="en-GB"/>
        </w:rPr>
        <w:t>an incre</w:t>
      </w:r>
      <w:r w:rsidRPr="00AA2D9A">
        <w:rPr>
          <w:color w:val="000000" w:themeColor="text1"/>
          <w:lang w:val="en-GB"/>
        </w:rPr>
        <w:t>ase in the size-abundance relationship slope</w:t>
      </w:r>
      <w:r w:rsidR="00AB3A0D" w:rsidRPr="00AA2D9A">
        <w:rPr>
          <w:color w:val="000000" w:themeColor="text1"/>
          <w:lang w:val="en-GB"/>
        </w:rPr>
        <w:t xml:space="preserve">, </w:t>
      </w:r>
      <w:r w:rsidRPr="00AA2D9A">
        <w:rPr>
          <w:color w:val="000000" w:themeColor="text1"/>
          <w:lang w:val="en-GB"/>
        </w:rPr>
        <w:t xml:space="preserve">but only at low temperatures and predation pressure. However, </w:t>
      </w:r>
      <w:r w:rsidR="007F354F" w:rsidRPr="00AA2D9A">
        <w:rPr>
          <w:color w:val="000000" w:themeColor="text1"/>
          <w:lang w:val="en-GB"/>
        </w:rPr>
        <w:t xml:space="preserve">contrary to the RR, increasing resources increase the </w:t>
      </w:r>
      <w:r w:rsidR="00597D58" w:rsidRPr="00AA2D9A">
        <w:rPr>
          <w:color w:val="000000" w:themeColor="text1"/>
          <w:lang w:val="en-GB"/>
        </w:rPr>
        <w:t xml:space="preserve">relative </w:t>
      </w:r>
      <w:r w:rsidR="007F354F" w:rsidRPr="00AA2D9A">
        <w:rPr>
          <w:color w:val="000000" w:themeColor="text1"/>
          <w:lang w:val="en-GB"/>
        </w:rPr>
        <w:t>abundance o</w:t>
      </w:r>
      <w:r w:rsidR="005D767F" w:rsidRPr="00AA2D9A">
        <w:rPr>
          <w:color w:val="000000" w:themeColor="text1"/>
          <w:lang w:val="en-GB"/>
        </w:rPr>
        <w:t>f</w:t>
      </w:r>
      <w:r w:rsidR="007F354F" w:rsidRPr="00AA2D9A">
        <w:rPr>
          <w:color w:val="000000" w:themeColor="text1"/>
          <w:lang w:val="en-GB"/>
        </w:rPr>
        <w:t xml:space="preserve"> small species when predation</w:t>
      </w:r>
      <w:r w:rsidRPr="00AA2D9A">
        <w:rPr>
          <w:color w:val="000000" w:themeColor="text1"/>
          <w:lang w:val="en-GB"/>
        </w:rPr>
        <w:t xml:space="preserve"> </w:t>
      </w:r>
      <w:r w:rsidR="007F354F" w:rsidRPr="00AA2D9A">
        <w:rPr>
          <w:color w:val="000000" w:themeColor="text1"/>
          <w:lang w:val="en-GB"/>
        </w:rPr>
        <w:t>ri</w:t>
      </w:r>
      <w:r w:rsidR="005D767F" w:rsidRPr="00AA2D9A">
        <w:rPr>
          <w:color w:val="000000" w:themeColor="text1"/>
          <w:lang w:val="en-GB"/>
        </w:rPr>
        <w:t>s</w:t>
      </w:r>
      <w:r w:rsidR="007F354F" w:rsidRPr="00AA2D9A">
        <w:rPr>
          <w:color w:val="000000" w:themeColor="text1"/>
          <w:lang w:val="en-GB"/>
        </w:rPr>
        <w:t xml:space="preserve">k is high, and temperature is low. Also, contrary to the RR, resource availability has </w:t>
      </w:r>
      <w:r w:rsidR="009D2629" w:rsidRPr="00AA2D9A">
        <w:rPr>
          <w:color w:val="000000" w:themeColor="text1"/>
          <w:lang w:val="en-GB"/>
        </w:rPr>
        <w:t xml:space="preserve">negligible </w:t>
      </w:r>
      <w:r w:rsidR="007F354F" w:rsidRPr="00AA2D9A">
        <w:rPr>
          <w:color w:val="000000" w:themeColor="text1"/>
          <w:lang w:val="en-GB"/>
        </w:rPr>
        <w:t>effect on the size-abundance relationship slope at high temperatures. Furthermore</w:t>
      </w:r>
      <w:r w:rsidRPr="00AA2D9A">
        <w:rPr>
          <w:color w:val="000000" w:themeColor="text1"/>
          <w:lang w:val="en-GB"/>
        </w:rPr>
        <w:t xml:space="preserve">, contrary to the TSR, temperature has a minimal effect on the size-abundance relationship slope </w:t>
      </w:r>
      <w:r w:rsidR="007F354F" w:rsidRPr="00AA2D9A">
        <w:rPr>
          <w:color w:val="000000" w:themeColor="text1"/>
          <w:lang w:val="en-GB"/>
        </w:rPr>
        <w:t xml:space="preserve">when </w:t>
      </w:r>
      <w:r w:rsidRPr="00AA2D9A">
        <w:rPr>
          <w:color w:val="000000" w:themeColor="text1"/>
          <w:lang w:val="en-GB"/>
        </w:rPr>
        <w:t>resource</w:t>
      </w:r>
      <w:r w:rsidR="007F354F" w:rsidRPr="00AA2D9A">
        <w:rPr>
          <w:color w:val="000000" w:themeColor="text1"/>
          <w:lang w:val="en-GB"/>
        </w:rPr>
        <w:t xml:space="preserve">s </w:t>
      </w:r>
      <w:r w:rsidRPr="00AA2D9A">
        <w:rPr>
          <w:color w:val="000000" w:themeColor="text1"/>
          <w:lang w:val="en-GB"/>
        </w:rPr>
        <w:t>and p</w:t>
      </w:r>
      <w:r w:rsidRPr="00AA2D9A">
        <w:rPr>
          <w:color w:val="000000" w:themeColor="text1"/>
          <w:lang w:val="en-GB"/>
        </w:rPr>
        <w:t>redation risk</w:t>
      </w:r>
      <w:r w:rsidR="007F354F" w:rsidRPr="00AA2D9A">
        <w:rPr>
          <w:color w:val="000000" w:themeColor="text1"/>
          <w:lang w:val="en-GB"/>
        </w:rPr>
        <w:t xml:space="preserve"> are both low or/and high.</w:t>
      </w:r>
    </w:p>
    <w:p w14:paraId="112A1834" w14:textId="525BB920" w:rsidR="00BE2E29" w:rsidRPr="00AA2D9A" w:rsidRDefault="004B4378" w:rsidP="00F353CC">
      <w:pPr>
        <w:spacing w:line="480" w:lineRule="auto"/>
        <w:ind w:firstLine="708"/>
        <w:jc w:val="both"/>
        <w:rPr>
          <w:color w:val="000000" w:themeColor="text1"/>
          <w:lang w:val="en-GB"/>
        </w:rPr>
      </w:pPr>
      <w:r w:rsidRPr="00AA2D9A">
        <w:rPr>
          <w:color w:val="000000" w:themeColor="text1"/>
          <w:lang w:val="en-GB"/>
        </w:rPr>
        <w:t xml:space="preserve">However, the TSR and RR </w:t>
      </w:r>
      <w:r w:rsidR="00093AAC" w:rsidRPr="00AA2D9A">
        <w:rPr>
          <w:color w:val="000000" w:themeColor="text1"/>
          <w:lang w:val="en-GB"/>
        </w:rPr>
        <w:t xml:space="preserve">can be </w:t>
      </w:r>
      <w:r w:rsidRPr="00AA2D9A">
        <w:rPr>
          <w:color w:val="000000" w:themeColor="text1"/>
          <w:lang w:val="en-GB"/>
        </w:rPr>
        <w:t>applied to community-level patterns as well, despite the fact that the ecophysiological mechanisms underpinning the interspecific patterns may be considerably different and more complex</w:t>
      </w:r>
      <w:r w:rsidRPr="00AA2D9A">
        <w:rPr>
          <w:color w:val="000000" w:themeColor="text1"/>
          <w:lang w:val="en-GB"/>
        </w:rPr>
        <w:t xml:space="preserve"> than the physiological mechanisms governing the intraspecific patterns. Setting aside these caveats about mechanisms for the moment, we see in our data that there is an increase in the relative abundance of small species at high temperatures</w:t>
      </w:r>
      <w:r w:rsidR="00E9656D" w:rsidRPr="00AA2D9A">
        <w:rPr>
          <w:color w:val="000000" w:themeColor="text1"/>
          <w:lang w:val="en-GB"/>
        </w:rPr>
        <w:t xml:space="preserve"> (under some environmental conditions)</w:t>
      </w:r>
      <w:r w:rsidRPr="00AA2D9A">
        <w:rPr>
          <w:color w:val="000000" w:themeColor="text1"/>
          <w:lang w:val="en-GB"/>
        </w:rPr>
        <w:t xml:space="preserve">, </w:t>
      </w:r>
      <w:r w:rsidR="00E9656D" w:rsidRPr="00AA2D9A">
        <w:rPr>
          <w:color w:val="000000" w:themeColor="text1"/>
          <w:lang w:val="en-GB"/>
        </w:rPr>
        <w:t xml:space="preserve">which is </w:t>
      </w:r>
      <w:r w:rsidRPr="00AA2D9A">
        <w:rPr>
          <w:color w:val="000000" w:themeColor="text1"/>
          <w:lang w:val="en-GB"/>
        </w:rPr>
        <w:t xml:space="preserve">consistent with the ‘species shift hypothesis’ of </w:t>
      </w:r>
      <w:proofErr w:type="spellStart"/>
      <w:r w:rsidRPr="00AA2D9A">
        <w:rPr>
          <w:color w:val="000000" w:themeColor="text1"/>
          <w:lang w:val="en-GB"/>
        </w:rPr>
        <w:t>Daufresne</w:t>
      </w:r>
      <w:proofErr w:type="spellEnd"/>
      <w:r w:rsidRPr="00AA2D9A">
        <w:rPr>
          <w:color w:val="000000" w:themeColor="text1"/>
          <w:lang w:val="en-GB"/>
        </w:rPr>
        <w:t xml:space="preserve"> et al. (2009). There is growing evidence for this hypothesis where warming </w:t>
      </w:r>
      <w:proofErr w:type="spellStart"/>
      <w:r w:rsidRPr="00AA2D9A">
        <w:rPr>
          <w:color w:val="000000" w:themeColor="text1"/>
          <w:lang w:val="en-GB"/>
        </w:rPr>
        <w:t>favors</w:t>
      </w:r>
      <w:proofErr w:type="spellEnd"/>
      <w:r w:rsidRPr="00AA2D9A">
        <w:rPr>
          <w:color w:val="000000" w:themeColor="text1"/>
          <w:lang w:val="en-GB"/>
        </w:rPr>
        <w:t xml:space="preserve"> an increase in the proportion of small species </w:t>
      </w:r>
      <w:r w:rsidR="00B244C9" w:rsidRPr="00AA2D9A">
        <w:rPr>
          <w:color w:val="000000" w:themeColor="text1"/>
          <w:lang w:val="en-GB"/>
        </w:rPr>
        <w:t>at community level</w:t>
      </w:r>
      <w:r w:rsidR="00B16996" w:rsidRPr="00AA2D9A">
        <w:rPr>
          <w:color w:val="000000" w:themeColor="text1"/>
          <w:lang w:val="en-GB"/>
        </w:rPr>
        <w:t xml:space="preserve"> </w:t>
      </w:r>
      <w:r w:rsidRPr="00AA2D9A">
        <w:rPr>
          <w:color w:val="000000" w:themeColor="text1"/>
          <w:lang w:val="en-GB"/>
        </w:rPr>
        <w:t>(</w:t>
      </w:r>
      <w:r w:rsidR="00B16996" w:rsidRPr="00AA2D9A">
        <w:rPr>
          <w:color w:val="000000" w:themeColor="text1"/>
          <w:lang w:val="en-GB"/>
        </w:rPr>
        <w:t>Li</w:t>
      </w:r>
      <w:r w:rsidR="005201D9">
        <w:rPr>
          <w:color w:val="000000" w:themeColor="text1"/>
          <w:lang w:val="en-GB"/>
        </w:rPr>
        <w:t>,</w:t>
      </w:r>
      <w:r w:rsidR="00B16996" w:rsidRPr="00AA2D9A">
        <w:rPr>
          <w:color w:val="000000" w:themeColor="text1"/>
          <w:lang w:val="en-GB"/>
        </w:rPr>
        <w:t xml:space="preserve"> 2002; Li et al.</w:t>
      </w:r>
      <w:r w:rsidR="005201D9">
        <w:rPr>
          <w:color w:val="000000" w:themeColor="text1"/>
          <w:lang w:val="en-GB"/>
        </w:rPr>
        <w:t>,</w:t>
      </w:r>
      <w:r w:rsidR="00B16996" w:rsidRPr="00AA2D9A">
        <w:rPr>
          <w:color w:val="000000" w:themeColor="text1"/>
          <w:lang w:val="en-GB"/>
        </w:rPr>
        <w:t xml:space="preserve"> 2006; </w:t>
      </w:r>
      <w:proofErr w:type="spellStart"/>
      <w:r w:rsidRPr="00AA2D9A">
        <w:rPr>
          <w:color w:val="000000" w:themeColor="text1"/>
          <w:lang w:val="en-GB"/>
        </w:rPr>
        <w:t>Daufresne</w:t>
      </w:r>
      <w:proofErr w:type="spellEnd"/>
      <w:r w:rsidRPr="00AA2D9A">
        <w:rPr>
          <w:color w:val="000000" w:themeColor="text1"/>
          <w:lang w:val="en-GB"/>
        </w:rPr>
        <w:t xml:space="preserve"> et al.</w:t>
      </w:r>
      <w:r w:rsidR="005201D9">
        <w:rPr>
          <w:color w:val="000000" w:themeColor="text1"/>
          <w:lang w:val="en-GB"/>
        </w:rPr>
        <w:t>,</w:t>
      </w:r>
      <w:r w:rsidRPr="00AA2D9A">
        <w:rPr>
          <w:color w:val="000000" w:themeColor="text1"/>
          <w:lang w:val="en-GB"/>
        </w:rPr>
        <w:t xml:space="preserve"> 2009; Saito</w:t>
      </w:r>
      <w:r w:rsidR="005201D9">
        <w:rPr>
          <w:color w:val="000000" w:themeColor="text1"/>
          <w:lang w:val="en-GB"/>
        </w:rPr>
        <w:t>, Perkins</w:t>
      </w:r>
      <w:r w:rsidR="00A43845">
        <w:rPr>
          <w:color w:val="000000" w:themeColor="text1"/>
          <w:lang w:val="en-GB"/>
        </w:rPr>
        <w:t>,</w:t>
      </w:r>
      <w:r w:rsidR="005201D9">
        <w:rPr>
          <w:color w:val="000000" w:themeColor="text1"/>
          <w:lang w:val="en-GB"/>
        </w:rPr>
        <w:t xml:space="preserve"> &amp; </w:t>
      </w:r>
      <w:proofErr w:type="spellStart"/>
      <w:r w:rsidR="005201D9">
        <w:rPr>
          <w:color w:val="000000" w:themeColor="text1"/>
          <w:lang w:val="en-GB"/>
        </w:rPr>
        <w:t>Kratina</w:t>
      </w:r>
      <w:proofErr w:type="spellEnd"/>
      <w:r w:rsidR="005201D9">
        <w:rPr>
          <w:color w:val="000000" w:themeColor="text1"/>
          <w:lang w:val="en-GB"/>
        </w:rPr>
        <w:t>,</w:t>
      </w:r>
      <w:r w:rsidRPr="00AA2D9A">
        <w:rPr>
          <w:color w:val="000000" w:themeColor="text1"/>
          <w:lang w:val="en-GB"/>
        </w:rPr>
        <w:t xml:space="preserve"> 2021; Pomeranz</w:t>
      </w:r>
      <w:r w:rsidR="005201D9">
        <w:rPr>
          <w:color w:val="000000" w:themeColor="text1"/>
          <w:lang w:val="en-GB"/>
        </w:rPr>
        <w:t xml:space="preserve"> et al., 2022;</w:t>
      </w:r>
      <w:r w:rsidRPr="00AA2D9A">
        <w:rPr>
          <w:color w:val="000000" w:themeColor="text1"/>
          <w:lang w:val="en-GB"/>
        </w:rPr>
        <w:t xml:space="preserve"> </w:t>
      </w:r>
      <w:proofErr w:type="spellStart"/>
      <w:r w:rsidRPr="00AA2D9A">
        <w:rPr>
          <w:color w:val="000000" w:themeColor="text1"/>
          <w:lang w:val="en-GB"/>
        </w:rPr>
        <w:t>Zohary</w:t>
      </w:r>
      <w:proofErr w:type="spellEnd"/>
      <w:r w:rsidR="0062568D">
        <w:rPr>
          <w:color w:val="000000" w:themeColor="text1"/>
          <w:lang w:val="en-GB"/>
        </w:rPr>
        <w:t xml:space="preserve">, </w:t>
      </w:r>
      <w:proofErr w:type="spellStart"/>
      <w:r w:rsidR="0062568D">
        <w:rPr>
          <w:color w:val="000000" w:themeColor="text1"/>
          <w:lang w:val="en-GB"/>
        </w:rPr>
        <w:t>Flaim</w:t>
      </w:r>
      <w:proofErr w:type="spellEnd"/>
      <w:r w:rsidR="00A43845">
        <w:rPr>
          <w:color w:val="000000" w:themeColor="text1"/>
          <w:lang w:val="en-GB"/>
        </w:rPr>
        <w:t>,</w:t>
      </w:r>
      <w:r w:rsidR="0062568D">
        <w:rPr>
          <w:color w:val="000000" w:themeColor="text1"/>
          <w:lang w:val="en-GB"/>
        </w:rPr>
        <w:t xml:space="preserve"> &amp; Sommer,</w:t>
      </w:r>
      <w:r w:rsidRPr="00AA2D9A">
        <w:rPr>
          <w:color w:val="000000" w:themeColor="text1"/>
          <w:lang w:val="en-GB"/>
        </w:rPr>
        <w:t xml:space="preserve"> 2021</w:t>
      </w:r>
      <w:r w:rsidR="00B16996" w:rsidRPr="00AA2D9A">
        <w:rPr>
          <w:color w:val="000000" w:themeColor="text1"/>
          <w:lang w:val="en-GB"/>
        </w:rPr>
        <w:t xml:space="preserve">; </w:t>
      </w:r>
      <w:proofErr w:type="spellStart"/>
      <w:r w:rsidR="00B16996" w:rsidRPr="00AA2D9A">
        <w:rPr>
          <w:color w:val="000000" w:themeColor="text1"/>
          <w:lang w:val="en-GB"/>
        </w:rPr>
        <w:t>Morán</w:t>
      </w:r>
      <w:proofErr w:type="spellEnd"/>
      <w:r w:rsidR="00B16996" w:rsidRPr="00AA2D9A">
        <w:rPr>
          <w:color w:val="000000" w:themeColor="text1"/>
          <w:lang w:val="en-GB"/>
        </w:rPr>
        <w:t xml:space="preserve"> et al.</w:t>
      </w:r>
      <w:r w:rsidR="005201D9">
        <w:rPr>
          <w:color w:val="000000" w:themeColor="text1"/>
          <w:lang w:val="en-GB"/>
        </w:rPr>
        <w:t>,</w:t>
      </w:r>
      <w:r w:rsidR="00B16996" w:rsidRPr="00AA2D9A">
        <w:rPr>
          <w:color w:val="000000" w:themeColor="text1"/>
          <w:lang w:val="en-GB"/>
        </w:rPr>
        <w:t xml:space="preserve"> 2010; Gjoni </w:t>
      </w:r>
      <w:r w:rsidR="005201D9">
        <w:rPr>
          <w:color w:val="000000" w:themeColor="text1"/>
          <w:lang w:val="en-GB"/>
        </w:rPr>
        <w:t>&amp;</w:t>
      </w:r>
      <w:r w:rsidR="00B16996" w:rsidRPr="00AA2D9A">
        <w:rPr>
          <w:color w:val="000000" w:themeColor="text1"/>
          <w:lang w:val="en-GB"/>
        </w:rPr>
        <w:t xml:space="preserve"> Glazier</w:t>
      </w:r>
      <w:r w:rsidR="005201D9">
        <w:rPr>
          <w:color w:val="000000" w:themeColor="text1"/>
          <w:lang w:val="en-GB"/>
        </w:rPr>
        <w:t>,</w:t>
      </w:r>
      <w:r w:rsidR="00B16996" w:rsidRPr="00AA2D9A">
        <w:rPr>
          <w:color w:val="000000" w:themeColor="text1"/>
          <w:lang w:val="en-GB"/>
        </w:rPr>
        <w:t xml:space="preserve"> 2020),</w:t>
      </w:r>
      <w:r w:rsidRPr="00AA2D9A">
        <w:rPr>
          <w:color w:val="000000" w:themeColor="text1"/>
          <w:lang w:val="en-GB"/>
        </w:rPr>
        <w:t xml:space="preserve"> which could be considered a community-level TSR (Perkins</w:t>
      </w:r>
      <w:r w:rsidR="007B5D3C">
        <w:rPr>
          <w:color w:val="000000" w:themeColor="text1"/>
          <w:lang w:val="en-GB"/>
        </w:rPr>
        <w:t>,</w:t>
      </w:r>
      <w:r w:rsidRPr="00AA2D9A">
        <w:rPr>
          <w:color w:val="000000" w:themeColor="text1"/>
          <w:lang w:val="en-GB"/>
        </w:rPr>
        <w:t xml:space="preserve"> 2021). If the RR is</w:t>
      </w:r>
      <w:r w:rsidRPr="00AA2D9A">
        <w:rPr>
          <w:color w:val="000000" w:themeColor="text1"/>
          <w:lang w:val="en-GB"/>
        </w:rPr>
        <w:t xml:space="preserve"> extrapolated to the interspecific level, it would </w:t>
      </w:r>
      <w:r w:rsidR="00E9656D" w:rsidRPr="00AA2D9A">
        <w:rPr>
          <w:color w:val="000000" w:themeColor="text1"/>
          <w:lang w:val="en-GB"/>
        </w:rPr>
        <w:t xml:space="preserve">also </w:t>
      </w:r>
      <w:r w:rsidRPr="00AA2D9A">
        <w:rPr>
          <w:color w:val="000000" w:themeColor="text1"/>
          <w:lang w:val="en-GB"/>
        </w:rPr>
        <w:t xml:space="preserve">be consistent with </w:t>
      </w:r>
      <w:r w:rsidR="00E9656D" w:rsidRPr="00AA2D9A">
        <w:rPr>
          <w:color w:val="000000" w:themeColor="text1"/>
          <w:lang w:val="en-GB"/>
        </w:rPr>
        <w:t xml:space="preserve">some of </w:t>
      </w:r>
      <w:r w:rsidRPr="00AA2D9A">
        <w:rPr>
          <w:color w:val="000000" w:themeColor="text1"/>
          <w:lang w:val="en-GB"/>
        </w:rPr>
        <w:lastRenderedPageBreak/>
        <w:t xml:space="preserve">our findings: </w:t>
      </w:r>
      <w:r w:rsidR="00E9656D" w:rsidRPr="00AA2D9A">
        <w:rPr>
          <w:color w:val="000000" w:themeColor="text1"/>
          <w:lang w:val="en-GB"/>
        </w:rPr>
        <w:t xml:space="preserve">under some environmental conditions, </w:t>
      </w:r>
      <w:r w:rsidRPr="00AA2D9A">
        <w:rPr>
          <w:color w:val="000000" w:themeColor="text1"/>
          <w:lang w:val="en-GB"/>
        </w:rPr>
        <w:t xml:space="preserve">the relative </w:t>
      </w:r>
      <w:r w:rsidR="002D361A" w:rsidRPr="00AA2D9A">
        <w:rPr>
          <w:color w:val="000000" w:themeColor="text1"/>
          <w:lang w:val="en-GB"/>
        </w:rPr>
        <w:t xml:space="preserve">abundance </w:t>
      </w:r>
      <w:r w:rsidRPr="00AA2D9A">
        <w:rPr>
          <w:color w:val="000000" w:themeColor="text1"/>
          <w:lang w:val="en-GB"/>
        </w:rPr>
        <w:t>of large species increases (causing a less negative CCSR slope) as resource availability increases</w:t>
      </w:r>
      <w:r w:rsidR="00E9656D" w:rsidRPr="00AA2D9A">
        <w:rPr>
          <w:color w:val="000000" w:themeColor="text1"/>
          <w:lang w:val="en-GB"/>
        </w:rPr>
        <w:t xml:space="preserve">. </w:t>
      </w:r>
      <w:r w:rsidRPr="00AA2D9A">
        <w:rPr>
          <w:color w:val="000000" w:themeColor="text1"/>
          <w:lang w:val="en-GB"/>
        </w:rPr>
        <w:t>Size-abundance relationships in planktonic communities often show this pattern (</w:t>
      </w:r>
      <w:proofErr w:type="spellStart"/>
      <w:r w:rsidRPr="00AA2D9A">
        <w:rPr>
          <w:color w:val="000000" w:themeColor="text1"/>
          <w:lang w:val="en-GB"/>
        </w:rPr>
        <w:t>Gaedke</w:t>
      </w:r>
      <w:proofErr w:type="spellEnd"/>
      <w:r w:rsidR="00E13D89">
        <w:rPr>
          <w:color w:val="000000" w:themeColor="text1"/>
          <w:lang w:val="en-GB"/>
        </w:rPr>
        <w:t xml:space="preserve">, </w:t>
      </w:r>
      <w:proofErr w:type="spellStart"/>
      <w:r w:rsidR="00E13D89">
        <w:rPr>
          <w:color w:val="000000" w:themeColor="text1"/>
          <w:lang w:val="en-GB"/>
        </w:rPr>
        <w:t>Seifried</w:t>
      </w:r>
      <w:proofErr w:type="spellEnd"/>
      <w:r w:rsidR="00E13D89">
        <w:rPr>
          <w:color w:val="000000" w:themeColor="text1"/>
          <w:lang w:val="en-GB"/>
        </w:rPr>
        <w:t xml:space="preserve">, </w:t>
      </w:r>
      <w:r w:rsidR="00A43845">
        <w:rPr>
          <w:color w:val="000000" w:themeColor="text1"/>
          <w:lang w:val="en-GB"/>
        </w:rPr>
        <w:t xml:space="preserve">&amp; </w:t>
      </w:r>
      <w:r w:rsidR="00E13D89">
        <w:rPr>
          <w:color w:val="000000" w:themeColor="text1"/>
          <w:lang w:val="en-GB"/>
        </w:rPr>
        <w:t>Adrian,</w:t>
      </w:r>
      <w:r w:rsidRPr="00AA2D9A">
        <w:rPr>
          <w:color w:val="000000" w:themeColor="text1"/>
          <w:lang w:val="en-GB"/>
        </w:rPr>
        <w:t xml:space="preserve"> 2004</w:t>
      </w:r>
      <w:r w:rsidR="00E13D89">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Morán</w:t>
      </w:r>
      <w:proofErr w:type="spellEnd"/>
      <w:r w:rsidRPr="00AA2D9A">
        <w:rPr>
          <w:color w:val="000000" w:themeColor="text1"/>
          <w:lang w:val="en-GB"/>
        </w:rPr>
        <w:t xml:space="preserve"> et al.</w:t>
      </w:r>
      <w:r w:rsidR="00E13D89">
        <w:rPr>
          <w:color w:val="000000" w:themeColor="text1"/>
          <w:lang w:val="en-GB"/>
        </w:rPr>
        <w:t>,</w:t>
      </w:r>
      <w:r w:rsidRPr="00AA2D9A">
        <w:rPr>
          <w:color w:val="000000" w:themeColor="text1"/>
          <w:lang w:val="en-GB"/>
        </w:rPr>
        <w:t xml:space="preserve"> 2010</w:t>
      </w:r>
      <w:r w:rsidR="00E13D89">
        <w:rPr>
          <w:color w:val="000000" w:themeColor="text1"/>
          <w:lang w:val="en-GB"/>
        </w:rPr>
        <w:t>;</w:t>
      </w:r>
      <w:r w:rsidRPr="00AA2D9A">
        <w:rPr>
          <w:color w:val="000000" w:themeColor="text1"/>
          <w:lang w:val="en-GB"/>
        </w:rPr>
        <w:t xml:space="preserve"> Barton</w:t>
      </w:r>
      <w:r w:rsidR="00174B96">
        <w:rPr>
          <w:color w:val="000000" w:themeColor="text1"/>
          <w:lang w:val="en-GB"/>
        </w:rPr>
        <w:t>, Finkel, Ward, Johns</w:t>
      </w:r>
      <w:r w:rsidR="00A43845">
        <w:rPr>
          <w:color w:val="000000" w:themeColor="text1"/>
          <w:lang w:val="en-GB"/>
        </w:rPr>
        <w:t>,</w:t>
      </w:r>
      <w:r w:rsidR="00174B96">
        <w:rPr>
          <w:color w:val="000000" w:themeColor="text1"/>
          <w:lang w:val="en-GB"/>
        </w:rPr>
        <w:t xml:space="preserve"> &amp; Follows,</w:t>
      </w:r>
      <w:r w:rsidRPr="00AA2D9A">
        <w:rPr>
          <w:color w:val="000000" w:themeColor="text1"/>
          <w:lang w:val="en-GB"/>
        </w:rPr>
        <w:t xml:space="preserve"> 2013</w:t>
      </w:r>
      <w:r w:rsidR="00174B96">
        <w:rPr>
          <w:color w:val="000000" w:themeColor="text1"/>
          <w:lang w:val="en-GB"/>
        </w:rPr>
        <w:t>;</w:t>
      </w:r>
      <w:r w:rsidRPr="00AA2D9A">
        <w:rPr>
          <w:color w:val="000000" w:themeColor="text1"/>
          <w:lang w:val="en-GB"/>
        </w:rPr>
        <w:t xml:space="preserve"> </w:t>
      </w:r>
      <w:r w:rsidR="00B16996" w:rsidRPr="00AA2D9A">
        <w:rPr>
          <w:color w:val="000000" w:themeColor="text1"/>
          <w:lang w:val="en-GB"/>
        </w:rPr>
        <w:t>Irwin et a</w:t>
      </w:r>
      <w:r w:rsidR="00174B96">
        <w:rPr>
          <w:color w:val="000000" w:themeColor="text1"/>
          <w:lang w:val="en-GB"/>
        </w:rPr>
        <w:t>l</w:t>
      </w:r>
      <w:r w:rsidR="00B16996" w:rsidRPr="00AA2D9A">
        <w:rPr>
          <w:color w:val="000000" w:themeColor="text1"/>
          <w:lang w:val="en-GB"/>
        </w:rPr>
        <w:t>.</w:t>
      </w:r>
      <w:r w:rsidR="00A43845">
        <w:rPr>
          <w:color w:val="000000" w:themeColor="text1"/>
          <w:lang w:val="en-GB"/>
        </w:rPr>
        <w:t>,</w:t>
      </w:r>
      <w:r w:rsidR="00B16996" w:rsidRPr="00AA2D9A">
        <w:rPr>
          <w:color w:val="000000" w:themeColor="text1"/>
          <w:lang w:val="en-GB"/>
        </w:rPr>
        <w:t xml:space="preserve"> 2015</w:t>
      </w:r>
      <w:r w:rsidR="00174B96">
        <w:rPr>
          <w:color w:val="000000" w:themeColor="text1"/>
          <w:lang w:val="en-GB"/>
        </w:rPr>
        <w:t>;</w:t>
      </w:r>
      <w:r w:rsidR="00B16996" w:rsidRPr="00AA2D9A">
        <w:rPr>
          <w:color w:val="000000" w:themeColor="text1"/>
          <w:lang w:val="en-GB"/>
        </w:rPr>
        <w:t xml:space="preserve"> </w:t>
      </w:r>
      <w:proofErr w:type="spellStart"/>
      <w:r w:rsidRPr="00AA2D9A">
        <w:rPr>
          <w:color w:val="000000" w:themeColor="text1"/>
          <w:lang w:val="en-GB"/>
        </w:rPr>
        <w:t>Marañón</w:t>
      </w:r>
      <w:proofErr w:type="spellEnd"/>
      <w:r w:rsidR="00174B96">
        <w:rPr>
          <w:color w:val="000000" w:themeColor="text1"/>
          <w:lang w:val="en-GB"/>
        </w:rPr>
        <w:t>,</w:t>
      </w:r>
      <w:r w:rsidRPr="00AA2D9A">
        <w:rPr>
          <w:color w:val="000000" w:themeColor="text1"/>
          <w:lang w:val="en-GB"/>
        </w:rPr>
        <w:t xml:space="preserve"> 2015</w:t>
      </w:r>
      <w:r w:rsidR="00174B96">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Guiet</w:t>
      </w:r>
      <w:proofErr w:type="spellEnd"/>
      <w:r w:rsidR="00174B96">
        <w:rPr>
          <w:color w:val="000000" w:themeColor="text1"/>
          <w:lang w:val="en-GB"/>
        </w:rPr>
        <w:t xml:space="preserve">, </w:t>
      </w:r>
      <w:proofErr w:type="spellStart"/>
      <w:r w:rsidR="00174B96">
        <w:rPr>
          <w:color w:val="000000" w:themeColor="text1"/>
          <w:lang w:val="en-GB"/>
        </w:rPr>
        <w:t>Poggiale</w:t>
      </w:r>
      <w:proofErr w:type="spellEnd"/>
      <w:r w:rsidR="00A43845">
        <w:rPr>
          <w:color w:val="000000" w:themeColor="text1"/>
          <w:lang w:val="en-GB"/>
        </w:rPr>
        <w:t>,</w:t>
      </w:r>
      <w:r w:rsidR="00174B96">
        <w:rPr>
          <w:color w:val="000000" w:themeColor="text1"/>
          <w:lang w:val="en-GB"/>
        </w:rPr>
        <w:t xml:space="preserve"> &amp; Maury,</w:t>
      </w:r>
      <w:r w:rsidRPr="00AA2D9A">
        <w:rPr>
          <w:color w:val="000000" w:themeColor="text1"/>
          <w:lang w:val="en-GB"/>
        </w:rPr>
        <w:t xml:space="preserve"> 2016</w:t>
      </w:r>
      <w:r w:rsidR="00174B96">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Sprules</w:t>
      </w:r>
      <w:proofErr w:type="spellEnd"/>
      <w:r w:rsidRPr="00AA2D9A">
        <w:rPr>
          <w:color w:val="000000" w:themeColor="text1"/>
          <w:lang w:val="en-GB"/>
        </w:rPr>
        <w:t xml:space="preserve"> </w:t>
      </w:r>
      <w:r w:rsidR="00CC188D">
        <w:rPr>
          <w:color w:val="000000" w:themeColor="text1"/>
          <w:lang w:val="en-GB"/>
        </w:rPr>
        <w:t>&amp;</w:t>
      </w:r>
      <w:r w:rsidRPr="00AA2D9A">
        <w:rPr>
          <w:color w:val="000000" w:themeColor="text1"/>
          <w:lang w:val="en-GB"/>
        </w:rPr>
        <w:t xml:space="preserve"> Barth</w:t>
      </w:r>
      <w:r w:rsidR="00CC188D">
        <w:rPr>
          <w:color w:val="000000" w:themeColor="text1"/>
          <w:lang w:val="en-GB"/>
        </w:rPr>
        <w:t>,</w:t>
      </w:r>
      <w:r w:rsidRPr="00AA2D9A">
        <w:rPr>
          <w:color w:val="000000" w:themeColor="text1"/>
          <w:lang w:val="en-GB"/>
        </w:rPr>
        <w:t xml:space="preserve"> 2016). </w:t>
      </w:r>
      <w:r w:rsidR="00E16D56" w:rsidRPr="00AA2D9A">
        <w:rPr>
          <w:color w:val="000000" w:themeColor="text1"/>
          <w:lang w:val="en-GB"/>
        </w:rPr>
        <w:t>Usually, a more negative CCSR slope (small organisms acquire more resources) is associated with a l</w:t>
      </w:r>
      <w:r w:rsidRPr="00AA2D9A">
        <w:rPr>
          <w:color w:val="000000" w:themeColor="text1"/>
          <w:lang w:val="en-GB"/>
        </w:rPr>
        <w:t>imited resource supply</w:t>
      </w:r>
      <w:r w:rsidR="00D23BA1" w:rsidRPr="00AA2D9A">
        <w:rPr>
          <w:color w:val="000000" w:themeColor="text1"/>
          <w:lang w:val="en-GB"/>
        </w:rPr>
        <w:t xml:space="preserve">, </w:t>
      </w:r>
      <w:r w:rsidRPr="00AA2D9A">
        <w:rPr>
          <w:color w:val="000000" w:themeColor="text1"/>
          <w:lang w:val="en-GB"/>
        </w:rPr>
        <w:t xml:space="preserve">whereas a less </w:t>
      </w:r>
      <w:r w:rsidR="009A6083" w:rsidRPr="00AA2D9A">
        <w:rPr>
          <w:color w:val="000000" w:themeColor="text1"/>
          <w:lang w:val="en-GB"/>
        </w:rPr>
        <w:t xml:space="preserve">negative </w:t>
      </w:r>
      <w:r w:rsidR="00E16D56" w:rsidRPr="00AA2D9A">
        <w:rPr>
          <w:color w:val="000000" w:themeColor="text1"/>
          <w:lang w:val="en-GB"/>
        </w:rPr>
        <w:t>CCSR</w:t>
      </w:r>
      <w:r w:rsidRPr="00AA2D9A">
        <w:rPr>
          <w:color w:val="000000" w:themeColor="text1"/>
          <w:lang w:val="en-GB"/>
        </w:rPr>
        <w:t xml:space="preserve"> slope (large organisms acquire more resources)</w:t>
      </w:r>
      <w:r w:rsidR="00E16D56" w:rsidRPr="00AA2D9A">
        <w:rPr>
          <w:color w:val="000000" w:themeColor="text1"/>
          <w:lang w:val="en-GB"/>
        </w:rPr>
        <w:t xml:space="preserve"> is associated with high resource availability</w:t>
      </w:r>
      <w:r w:rsidRPr="00AA2D9A">
        <w:rPr>
          <w:color w:val="000000" w:themeColor="text1"/>
          <w:lang w:val="en-GB"/>
        </w:rPr>
        <w:t xml:space="preserve">. </w:t>
      </w:r>
      <w:r w:rsidR="00E16D56" w:rsidRPr="00AA2D9A">
        <w:rPr>
          <w:color w:val="000000" w:themeColor="text1"/>
          <w:lang w:val="en-GB"/>
        </w:rPr>
        <w:t xml:space="preserve">However, </w:t>
      </w:r>
      <w:r w:rsidRPr="00AA2D9A">
        <w:rPr>
          <w:color w:val="000000" w:themeColor="text1"/>
          <w:lang w:val="en-GB"/>
        </w:rPr>
        <w:t xml:space="preserve">despite </w:t>
      </w:r>
      <w:r w:rsidR="00045865" w:rsidRPr="00AA2D9A">
        <w:rPr>
          <w:color w:val="000000" w:themeColor="text1"/>
          <w:lang w:val="en-GB"/>
        </w:rPr>
        <w:t>this supporting evidence</w:t>
      </w:r>
      <w:r w:rsidRPr="00AA2D9A">
        <w:rPr>
          <w:color w:val="000000" w:themeColor="text1"/>
          <w:lang w:val="en-GB"/>
        </w:rPr>
        <w:t xml:space="preserve">, the lack of precise, agreed-upon mechanisms </w:t>
      </w:r>
      <w:r w:rsidR="00913FA7" w:rsidRPr="00AA2D9A">
        <w:rPr>
          <w:color w:val="000000" w:themeColor="text1"/>
          <w:lang w:val="en-GB"/>
        </w:rPr>
        <w:t xml:space="preserve">for </w:t>
      </w:r>
      <w:r w:rsidRPr="00AA2D9A">
        <w:rPr>
          <w:color w:val="000000" w:themeColor="text1"/>
          <w:lang w:val="en-GB"/>
        </w:rPr>
        <w:t xml:space="preserve">the TSR and RR </w:t>
      </w:r>
      <w:r w:rsidR="00913FA7" w:rsidRPr="00AA2D9A">
        <w:rPr>
          <w:color w:val="000000" w:themeColor="text1"/>
          <w:lang w:val="en-GB"/>
        </w:rPr>
        <w:t xml:space="preserve">at various hierarchical scales </w:t>
      </w:r>
      <w:r w:rsidRPr="00AA2D9A">
        <w:rPr>
          <w:color w:val="000000" w:themeColor="text1"/>
          <w:lang w:val="en-GB"/>
        </w:rPr>
        <w:t xml:space="preserve">means that </w:t>
      </w:r>
      <w:r w:rsidR="00913FA7" w:rsidRPr="00AA2D9A">
        <w:rPr>
          <w:color w:val="000000" w:themeColor="text1"/>
          <w:lang w:val="en-GB"/>
        </w:rPr>
        <w:t xml:space="preserve">presently we cannot clearly and conclusively </w:t>
      </w:r>
      <w:r w:rsidRPr="00AA2D9A">
        <w:rPr>
          <w:color w:val="000000" w:themeColor="text1"/>
          <w:lang w:val="en-GB"/>
        </w:rPr>
        <w:t xml:space="preserve">link them </w:t>
      </w:r>
      <w:r w:rsidR="00913FA7" w:rsidRPr="00AA2D9A">
        <w:rPr>
          <w:color w:val="000000" w:themeColor="text1"/>
          <w:lang w:val="en-GB"/>
        </w:rPr>
        <w:t xml:space="preserve">mechanistically </w:t>
      </w:r>
      <w:r w:rsidRPr="00AA2D9A">
        <w:rPr>
          <w:color w:val="000000" w:themeColor="text1"/>
          <w:lang w:val="en-GB"/>
        </w:rPr>
        <w:t xml:space="preserve">from </w:t>
      </w:r>
      <w:r w:rsidR="00913FA7" w:rsidRPr="00AA2D9A">
        <w:rPr>
          <w:color w:val="000000" w:themeColor="text1"/>
          <w:lang w:val="en-GB"/>
        </w:rPr>
        <w:t xml:space="preserve">the </w:t>
      </w:r>
      <w:r w:rsidRPr="00AA2D9A">
        <w:rPr>
          <w:color w:val="000000" w:themeColor="text1"/>
          <w:lang w:val="en-GB"/>
        </w:rPr>
        <w:t>individual to communit</w:t>
      </w:r>
      <w:r w:rsidRPr="00AA2D9A">
        <w:rPr>
          <w:color w:val="000000" w:themeColor="text1"/>
          <w:lang w:val="en-GB"/>
        </w:rPr>
        <w:t>y</w:t>
      </w:r>
      <w:r w:rsidR="00913FA7" w:rsidRPr="00AA2D9A">
        <w:rPr>
          <w:color w:val="000000" w:themeColor="text1"/>
          <w:lang w:val="en-GB"/>
        </w:rPr>
        <w:t xml:space="preserve"> </w:t>
      </w:r>
      <w:r w:rsidRPr="00AA2D9A">
        <w:rPr>
          <w:color w:val="000000" w:themeColor="text1"/>
          <w:lang w:val="en-GB"/>
        </w:rPr>
        <w:t>level</w:t>
      </w:r>
      <w:r w:rsidR="00913FA7" w:rsidRPr="00AA2D9A">
        <w:rPr>
          <w:color w:val="000000" w:themeColor="text1"/>
          <w:lang w:val="en-GB"/>
        </w:rPr>
        <w:t>s</w:t>
      </w:r>
      <w:r w:rsidR="00D23BA1" w:rsidRPr="00AA2D9A">
        <w:rPr>
          <w:color w:val="000000" w:themeColor="text1"/>
          <w:lang w:val="en-GB"/>
        </w:rPr>
        <w:t>.</w:t>
      </w:r>
    </w:p>
    <w:p w14:paraId="16EF3FF6" w14:textId="6C38DC5D" w:rsidR="00822882" w:rsidRPr="00AA2D9A" w:rsidRDefault="004B4378" w:rsidP="00F74D36">
      <w:pPr>
        <w:spacing w:line="480" w:lineRule="auto"/>
        <w:ind w:firstLine="708"/>
        <w:jc w:val="both"/>
        <w:rPr>
          <w:color w:val="000000" w:themeColor="text1"/>
          <w:lang w:val="en-GB"/>
        </w:rPr>
      </w:pPr>
      <w:r w:rsidRPr="00AA2D9A">
        <w:rPr>
          <w:color w:val="000000" w:themeColor="text1"/>
          <w:lang w:val="en-GB"/>
        </w:rPr>
        <w:t xml:space="preserve">Moreover, </w:t>
      </w:r>
      <w:r w:rsidR="00663CCF" w:rsidRPr="00AA2D9A">
        <w:rPr>
          <w:color w:val="000000" w:themeColor="text1"/>
          <w:lang w:val="en-GB"/>
        </w:rPr>
        <w:t>size-based community structure of lake phytoplankton</w:t>
      </w:r>
      <w:r w:rsidRPr="00AA2D9A">
        <w:rPr>
          <w:color w:val="000000" w:themeColor="text1"/>
          <w:lang w:val="en-GB"/>
        </w:rPr>
        <w:t xml:space="preserve"> appear</w:t>
      </w:r>
      <w:r w:rsidR="00663CCF" w:rsidRPr="00AA2D9A">
        <w:rPr>
          <w:color w:val="000000" w:themeColor="text1"/>
          <w:lang w:val="en-GB"/>
        </w:rPr>
        <w:t>s</w:t>
      </w:r>
      <w:r w:rsidRPr="00AA2D9A">
        <w:rPr>
          <w:color w:val="000000" w:themeColor="text1"/>
          <w:lang w:val="en-GB"/>
        </w:rPr>
        <w:t xml:space="preserve"> to depend </w:t>
      </w:r>
      <w:r w:rsidR="00FA23CB" w:rsidRPr="00AA2D9A">
        <w:rPr>
          <w:color w:val="000000" w:themeColor="text1"/>
          <w:lang w:val="en-GB"/>
        </w:rPr>
        <w:t>on</w:t>
      </w:r>
      <w:r w:rsidR="00663CCF" w:rsidRPr="00AA2D9A">
        <w:rPr>
          <w:color w:val="000000" w:themeColor="text1"/>
          <w:lang w:val="en-GB"/>
        </w:rPr>
        <w:t xml:space="preserve"> zooplankton</w:t>
      </w:r>
      <w:r w:rsidR="00FA23CB" w:rsidRPr="00AA2D9A">
        <w:rPr>
          <w:color w:val="000000" w:themeColor="text1"/>
          <w:lang w:val="en-GB"/>
        </w:rPr>
        <w:t xml:space="preserve"> </w:t>
      </w:r>
      <w:r w:rsidR="0011526E" w:rsidRPr="00AA2D9A">
        <w:rPr>
          <w:color w:val="000000" w:themeColor="text1"/>
          <w:lang w:val="en-GB"/>
        </w:rPr>
        <w:t xml:space="preserve">predation pressure. </w:t>
      </w:r>
      <w:r w:rsidR="00A61FBF" w:rsidRPr="00AA2D9A">
        <w:rPr>
          <w:color w:val="000000" w:themeColor="text1"/>
          <w:lang w:val="en-GB"/>
        </w:rPr>
        <w:t>Size-selective predation by z</w:t>
      </w:r>
      <w:r w:rsidR="00225CD6" w:rsidRPr="00AA2D9A">
        <w:rPr>
          <w:color w:val="000000" w:themeColor="text1"/>
          <w:lang w:val="en-GB"/>
        </w:rPr>
        <w:t>ooplankton</w:t>
      </w:r>
      <w:r w:rsidR="00DE3C62" w:rsidRPr="00AA2D9A">
        <w:rPr>
          <w:color w:val="000000" w:themeColor="text1"/>
          <w:lang w:val="en-GB"/>
        </w:rPr>
        <w:t xml:space="preserve"> </w:t>
      </w:r>
      <w:r w:rsidR="009A6083" w:rsidRPr="00AA2D9A">
        <w:rPr>
          <w:color w:val="000000" w:themeColor="text1"/>
          <w:lang w:val="en-GB"/>
        </w:rPr>
        <w:t>can</w:t>
      </w:r>
      <w:r w:rsidR="00225CD6" w:rsidRPr="00AA2D9A">
        <w:rPr>
          <w:color w:val="000000" w:themeColor="text1"/>
          <w:lang w:val="en-GB"/>
        </w:rPr>
        <w:t xml:space="preserve"> </w:t>
      </w:r>
      <w:r w:rsidR="00046CEE" w:rsidRPr="00AA2D9A">
        <w:rPr>
          <w:color w:val="000000" w:themeColor="text1"/>
          <w:lang w:val="en-GB"/>
        </w:rPr>
        <w:t>affect phytoplankton CCSRs and their relation to temperature and resource availabilit</w:t>
      </w:r>
      <w:r w:rsidR="00D23BA1" w:rsidRPr="00AA2D9A">
        <w:rPr>
          <w:color w:val="000000" w:themeColor="text1"/>
          <w:lang w:val="en-GB"/>
        </w:rPr>
        <w:t>y</w:t>
      </w:r>
      <w:r w:rsidR="00046CEE" w:rsidRPr="00AA2D9A">
        <w:rPr>
          <w:color w:val="000000" w:themeColor="text1"/>
          <w:lang w:val="en-GB"/>
        </w:rPr>
        <w:t xml:space="preserve">. </w:t>
      </w:r>
      <w:r w:rsidR="00B44078" w:rsidRPr="00AA2D9A">
        <w:rPr>
          <w:color w:val="000000" w:themeColor="text1"/>
          <w:lang w:val="en-GB"/>
        </w:rPr>
        <w:t>Our finding</w:t>
      </w:r>
      <w:r w:rsidR="009A6083" w:rsidRPr="00AA2D9A">
        <w:rPr>
          <w:color w:val="000000" w:themeColor="text1"/>
          <w:lang w:val="en-GB"/>
        </w:rPr>
        <w:t>s</w:t>
      </w:r>
      <w:r w:rsidR="000B7B0E" w:rsidRPr="00AA2D9A">
        <w:rPr>
          <w:color w:val="000000" w:themeColor="text1"/>
          <w:lang w:val="en-GB"/>
        </w:rPr>
        <w:t xml:space="preserve"> show</w:t>
      </w:r>
      <w:r w:rsidR="009A6083" w:rsidRPr="00AA2D9A">
        <w:rPr>
          <w:color w:val="000000" w:themeColor="text1"/>
          <w:lang w:val="en-GB"/>
        </w:rPr>
        <w:t>ed</w:t>
      </w:r>
      <w:r w:rsidR="000B7B0E" w:rsidRPr="00AA2D9A">
        <w:rPr>
          <w:color w:val="000000" w:themeColor="text1"/>
          <w:lang w:val="en-GB"/>
        </w:rPr>
        <w:t xml:space="preserve"> that, under high predation, increasing temperature </w:t>
      </w:r>
      <w:r w:rsidR="0037745F" w:rsidRPr="00AA2D9A">
        <w:rPr>
          <w:color w:val="000000" w:themeColor="text1"/>
          <w:lang w:val="en-GB"/>
        </w:rPr>
        <w:t xml:space="preserve">negatively </w:t>
      </w:r>
      <w:r w:rsidR="000B7B0E" w:rsidRPr="00AA2D9A">
        <w:rPr>
          <w:color w:val="000000" w:themeColor="text1"/>
          <w:lang w:val="en-GB"/>
        </w:rPr>
        <w:t>affected the size-abundance relationship slope</w:t>
      </w:r>
      <w:r w:rsidR="00F230F0" w:rsidRPr="00AA2D9A">
        <w:rPr>
          <w:color w:val="000000" w:themeColor="text1"/>
          <w:lang w:val="en-GB"/>
        </w:rPr>
        <w:t xml:space="preserve"> only at low nutrient availability</w:t>
      </w:r>
      <w:r w:rsidR="00D4238C" w:rsidRPr="00AA2D9A">
        <w:rPr>
          <w:color w:val="000000" w:themeColor="text1"/>
          <w:lang w:val="en-GB"/>
        </w:rPr>
        <w:t xml:space="preserve"> and increasing nutrients negatively affect the slope only at low temperatures</w:t>
      </w:r>
      <w:r w:rsidR="00F230F0" w:rsidRPr="00AA2D9A">
        <w:rPr>
          <w:color w:val="000000" w:themeColor="text1"/>
          <w:lang w:val="en-GB"/>
        </w:rPr>
        <w:t>. W</w:t>
      </w:r>
      <w:r w:rsidR="00CE230B" w:rsidRPr="00AA2D9A">
        <w:rPr>
          <w:color w:val="000000" w:themeColor="text1"/>
          <w:lang w:val="en-GB"/>
        </w:rPr>
        <w:t xml:space="preserve">hereas decreasing temperature and resource supply </w:t>
      </w:r>
      <w:r w:rsidR="0037745F" w:rsidRPr="00AA2D9A">
        <w:rPr>
          <w:color w:val="000000" w:themeColor="text1"/>
          <w:lang w:val="en-GB"/>
        </w:rPr>
        <w:t xml:space="preserve">positively </w:t>
      </w:r>
      <w:r w:rsidR="00CE230B" w:rsidRPr="00AA2D9A">
        <w:rPr>
          <w:color w:val="000000" w:themeColor="text1"/>
          <w:lang w:val="en-GB"/>
        </w:rPr>
        <w:t>affect</w:t>
      </w:r>
      <w:r w:rsidR="0037745F" w:rsidRPr="00AA2D9A">
        <w:rPr>
          <w:color w:val="000000" w:themeColor="text1"/>
          <w:lang w:val="en-GB"/>
        </w:rPr>
        <w:t>ed</w:t>
      </w:r>
      <w:r w:rsidR="00CE230B" w:rsidRPr="00AA2D9A">
        <w:rPr>
          <w:color w:val="000000" w:themeColor="text1"/>
          <w:lang w:val="en-GB"/>
        </w:rPr>
        <w:t xml:space="preserve"> the slope</w:t>
      </w:r>
      <w:r w:rsidR="00DD668F" w:rsidRPr="00AA2D9A">
        <w:rPr>
          <w:color w:val="000000" w:themeColor="text1"/>
          <w:lang w:val="en-GB"/>
        </w:rPr>
        <w:t xml:space="preserve"> (Fig. 7A)</w:t>
      </w:r>
      <w:r w:rsidR="000B7B0E" w:rsidRPr="00AA2D9A">
        <w:rPr>
          <w:color w:val="000000" w:themeColor="text1"/>
          <w:lang w:val="en-GB"/>
        </w:rPr>
        <w:t>. This implies that</w:t>
      </w:r>
      <w:r w:rsidR="0084793C" w:rsidRPr="00AA2D9A">
        <w:rPr>
          <w:color w:val="000000" w:themeColor="text1"/>
          <w:lang w:val="en-GB"/>
        </w:rPr>
        <w:t xml:space="preserve"> when predation pressure is </w:t>
      </w:r>
      <w:r w:rsidR="00D4238C" w:rsidRPr="00AA2D9A">
        <w:rPr>
          <w:color w:val="000000" w:themeColor="text1"/>
          <w:lang w:val="en-GB"/>
        </w:rPr>
        <w:t>high</w:t>
      </w:r>
      <w:r w:rsidR="0041460A" w:rsidRPr="00AA2D9A">
        <w:rPr>
          <w:color w:val="000000" w:themeColor="text1"/>
          <w:lang w:val="en-GB"/>
        </w:rPr>
        <w:t>,</w:t>
      </w:r>
      <w:r w:rsidR="0084793C" w:rsidRPr="00AA2D9A">
        <w:rPr>
          <w:color w:val="000000" w:themeColor="text1"/>
          <w:lang w:val="en-GB"/>
        </w:rPr>
        <w:t xml:space="preserve"> </w:t>
      </w:r>
      <w:r w:rsidR="00D4238C" w:rsidRPr="00AA2D9A">
        <w:rPr>
          <w:color w:val="000000" w:themeColor="text1"/>
          <w:lang w:val="en-GB"/>
        </w:rPr>
        <w:t>increasing</w:t>
      </w:r>
      <w:r w:rsidR="000B7B0E" w:rsidRPr="00AA2D9A">
        <w:rPr>
          <w:color w:val="000000" w:themeColor="text1"/>
          <w:lang w:val="en-GB"/>
        </w:rPr>
        <w:t xml:space="preserve"> temperature</w:t>
      </w:r>
      <w:r w:rsidR="008F5883" w:rsidRPr="00AA2D9A">
        <w:rPr>
          <w:color w:val="000000" w:themeColor="text1"/>
          <w:lang w:val="en-GB"/>
        </w:rPr>
        <w:t xml:space="preserve"> under </w:t>
      </w:r>
      <w:r w:rsidR="00993BE3" w:rsidRPr="00AA2D9A">
        <w:rPr>
          <w:color w:val="000000" w:themeColor="text1"/>
          <w:lang w:val="en-GB"/>
        </w:rPr>
        <w:t xml:space="preserve">low </w:t>
      </w:r>
      <w:r w:rsidR="008F5883" w:rsidRPr="00AA2D9A">
        <w:rPr>
          <w:color w:val="000000" w:themeColor="text1"/>
          <w:lang w:val="en-GB"/>
        </w:rPr>
        <w:t>resources</w:t>
      </w:r>
      <w:r w:rsidR="000B7B0E" w:rsidRPr="00AA2D9A">
        <w:rPr>
          <w:color w:val="000000" w:themeColor="text1"/>
          <w:lang w:val="en-GB"/>
        </w:rPr>
        <w:t>, as well as</w:t>
      </w:r>
      <w:r w:rsidR="00F519B7" w:rsidRPr="00AA2D9A">
        <w:rPr>
          <w:color w:val="000000" w:themeColor="text1"/>
          <w:lang w:val="en-GB"/>
        </w:rPr>
        <w:t xml:space="preserve"> </w:t>
      </w:r>
      <w:r w:rsidR="00D4238C" w:rsidRPr="00AA2D9A">
        <w:rPr>
          <w:color w:val="000000" w:themeColor="text1"/>
          <w:lang w:val="en-GB"/>
        </w:rPr>
        <w:t>increasing</w:t>
      </w:r>
      <w:r w:rsidR="000B7B0E" w:rsidRPr="00AA2D9A">
        <w:rPr>
          <w:color w:val="000000" w:themeColor="text1"/>
          <w:lang w:val="en-GB"/>
        </w:rPr>
        <w:t xml:space="preserve"> resource </w:t>
      </w:r>
      <w:r w:rsidR="00CE230B" w:rsidRPr="00AA2D9A">
        <w:rPr>
          <w:color w:val="000000" w:themeColor="text1"/>
          <w:lang w:val="en-GB"/>
        </w:rPr>
        <w:t>availability</w:t>
      </w:r>
      <w:r w:rsidR="008F5883" w:rsidRPr="00AA2D9A">
        <w:rPr>
          <w:color w:val="000000" w:themeColor="text1"/>
          <w:lang w:val="en-GB"/>
        </w:rPr>
        <w:t xml:space="preserve"> under cooler temperature</w:t>
      </w:r>
      <w:r w:rsidR="00CE230B" w:rsidRPr="00AA2D9A">
        <w:rPr>
          <w:color w:val="000000" w:themeColor="text1"/>
          <w:lang w:val="en-GB"/>
        </w:rPr>
        <w:t xml:space="preserve"> </w:t>
      </w:r>
      <w:proofErr w:type="spellStart"/>
      <w:r w:rsidR="00CE230B" w:rsidRPr="00AA2D9A">
        <w:rPr>
          <w:color w:val="000000" w:themeColor="text1"/>
          <w:lang w:val="en-GB"/>
        </w:rPr>
        <w:t>favor</w:t>
      </w:r>
      <w:proofErr w:type="spellEnd"/>
      <w:r w:rsidR="000B7B0E" w:rsidRPr="00AA2D9A">
        <w:rPr>
          <w:color w:val="000000" w:themeColor="text1"/>
          <w:lang w:val="en-GB"/>
        </w:rPr>
        <w:t xml:space="preserve"> </w:t>
      </w:r>
      <w:r w:rsidR="00D4238C" w:rsidRPr="00AA2D9A">
        <w:rPr>
          <w:color w:val="000000" w:themeColor="text1"/>
          <w:lang w:val="en-GB"/>
        </w:rPr>
        <w:t>small</w:t>
      </w:r>
      <w:r w:rsidR="00F519B7" w:rsidRPr="00AA2D9A">
        <w:rPr>
          <w:color w:val="000000" w:themeColor="text1"/>
          <w:lang w:val="en-GB"/>
        </w:rPr>
        <w:t xml:space="preserve"> vs. </w:t>
      </w:r>
      <w:r w:rsidR="00D4238C" w:rsidRPr="00AA2D9A">
        <w:rPr>
          <w:color w:val="000000" w:themeColor="text1"/>
          <w:lang w:val="en-GB"/>
        </w:rPr>
        <w:t>large</w:t>
      </w:r>
      <w:r w:rsidR="00F519B7" w:rsidRPr="00AA2D9A">
        <w:rPr>
          <w:color w:val="000000" w:themeColor="text1"/>
          <w:lang w:val="en-GB"/>
        </w:rPr>
        <w:t xml:space="preserve"> individuals</w:t>
      </w:r>
      <w:r w:rsidR="000B7B0E" w:rsidRPr="00AA2D9A">
        <w:rPr>
          <w:color w:val="000000" w:themeColor="text1"/>
          <w:lang w:val="en-GB"/>
        </w:rPr>
        <w:t>.</w:t>
      </w:r>
      <w:r w:rsidR="00B44078" w:rsidRPr="00AA2D9A">
        <w:rPr>
          <w:color w:val="000000" w:themeColor="text1"/>
          <w:lang w:val="en-GB"/>
        </w:rPr>
        <w:t xml:space="preserve"> </w:t>
      </w:r>
      <w:r w:rsidR="009A6083" w:rsidRPr="00AA2D9A">
        <w:rPr>
          <w:color w:val="000000" w:themeColor="text1"/>
          <w:lang w:val="en-GB"/>
        </w:rPr>
        <w:t xml:space="preserve">Zooplankton may directly alter phytoplankton cell-size distributions by </w:t>
      </w:r>
      <w:r w:rsidR="00F803F5" w:rsidRPr="00AA2D9A">
        <w:rPr>
          <w:color w:val="000000" w:themeColor="text1"/>
          <w:lang w:val="en-GB"/>
        </w:rPr>
        <w:t>preferentially prey</w:t>
      </w:r>
      <w:r w:rsidR="009A6083" w:rsidRPr="00AA2D9A">
        <w:rPr>
          <w:color w:val="000000" w:themeColor="text1"/>
          <w:lang w:val="en-GB"/>
        </w:rPr>
        <w:t>ing</w:t>
      </w:r>
      <w:r w:rsidR="00F803F5" w:rsidRPr="00AA2D9A">
        <w:rPr>
          <w:color w:val="000000" w:themeColor="text1"/>
          <w:lang w:val="en-GB"/>
        </w:rPr>
        <w:t xml:space="preserve"> </w:t>
      </w:r>
      <w:r w:rsidR="007E2FA5" w:rsidRPr="00AA2D9A">
        <w:rPr>
          <w:color w:val="000000" w:themeColor="text1"/>
          <w:lang w:val="en-GB"/>
        </w:rPr>
        <w:t>on relatively large phytoplankton cells</w:t>
      </w:r>
      <w:r w:rsidR="009A6083" w:rsidRPr="00AA2D9A">
        <w:rPr>
          <w:color w:val="000000" w:themeColor="text1"/>
          <w:lang w:val="en-GB"/>
        </w:rPr>
        <w:t xml:space="preserve"> (</w:t>
      </w:r>
      <w:proofErr w:type="spellStart"/>
      <w:r w:rsidR="009A6083" w:rsidRPr="00AA2D9A">
        <w:rPr>
          <w:color w:val="000000" w:themeColor="text1"/>
          <w:lang w:val="en-GB"/>
        </w:rPr>
        <w:t>Wollrab</w:t>
      </w:r>
      <w:proofErr w:type="spellEnd"/>
      <w:r w:rsidR="009A6083" w:rsidRPr="00AA2D9A">
        <w:rPr>
          <w:color w:val="000000" w:themeColor="text1"/>
          <w:lang w:val="en-GB"/>
        </w:rPr>
        <w:t xml:space="preserve"> </w:t>
      </w:r>
      <w:r w:rsidR="00CC188D">
        <w:rPr>
          <w:color w:val="000000" w:themeColor="text1"/>
          <w:lang w:val="en-GB"/>
        </w:rPr>
        <w:t>&amp;</w:t>
      </w:r>
      <w:r w:rsidR="009A6083" w:rsidRPr="00AA2D9A">
        <w:rPr>
          <w:color w:val="000000" w:themeColor="text1"/>
          <w:lang w:val="en-GB"/>
        </w:rPr>
        <w:t xml:space="preserve"> Diehl</w:t>
      </w:r>
      <w:r w:rsidR="00CC188D">
        <w:rPr>
          <w:color w:val="000000" w:themeColor="text1"/>
          <w:lang w:val="en-GB"/>
        </w:rPr>
        <w:t>,</w:t>
      </w:r>
      <w:r w:rsidR="009A6083" w:rsidRPr="00AA2D9A">
        <w:rPr>
          <w:color w:val="000000" w:themeColor="text1"/>
          <w:lang w:val="en-GB"/>
        </w:rPr>
        <w:t xml:space="preserve"> 2015</w:t>
      </w:r>
      <w:r w:rsidR="00CC188D">
        <w:rPr>
          <w:color w:val="000000" w:themeColor="text1"/>
          <w:lang w:val="en-GB"/>
        </w:rPr>
        <w:t>;</w:t>
      </w:r>
      <w:r w:rsidR="009A6083" w:rsidRPr="00AA2D9A">
        <w:rPr>
          <w:color w:val="000000" w:themeColor="text1"/>
          <w:lang w:val="en-GB"/>
        </w:rPr>
        <w:t xml:space="preserve"> Sommer et al.</w:t>
      </w:r>
      <w:r w:rsidR="00CC188D">
        <w:rPr>
          <w:color w:val="000000" w:themeColor="text1"/>
          <w:lang w:val="en-GB"/>
        </w:rPr>
        <w:t>,</w:t>
      </w:r>
      <w:r w:rsidR="009A6083" w:rsidRPr="00AA2D9A">
        <w:rPr>
          <w:color w:val="000000" w:themeColor="text1"/>
          <w:lang w:val="en-GB"/>
        </w:rPr>
        <w:t xml:space="preserve"> </w:t>
      </w:r>
      <w:r w:rsidR="00CC188D">
        <w:rPr>
          <w:color w:val="000000" w:themeColor="text1"/>
          <w:lang w:val="en-GB"/>
        </w:rPr>
        <w:t>2017</w:t>
      </w:r>
      <w:r w:rsidR="009A6083" w:rsidRPr="00AA2D9A">
        <w:rPr>
          <w:color w:val="000000" w:themeColor="text1"/>
          <w:lang w:val="en-GB"/>
        </w:rPr>
        <w:t>)</w:t>
      </w:r>
      <w:r w:rsidR="00BF374B" w:rsidRPr="00AA2D9A">
        <w:rPr>
          <w:color w:val="000000" w:themeColor="text1"/>
          <w:lang w:val="en-GB"/>
        </w:rPr>
        <w:t xml:space="preserve">. Indeed, under low predation, low temperature and high nutrients </w:t>
      </w:r>
      <w:proofErr w:type="spellStart"/>
      <w:r w:rsidR="00BF374B" w:rsidRPr="00AA2D9A">
        <w:rPr>
          <w:color w:val="000000" w:themeColor="text1"/>
          <w:lang w:val="en-GB"/>
        </w:rPr>
        <w:t>favor</w:t>
      </w:r>
      <w:proofErr w:type="spellEnd"/>
      <w:r w:rsidR="00BF374B" w:rsidRPr="00AA2D9A">
        <w:rPr>
          <w:color w:val="000000" w:themeColor="text1"/>
          <w:lang w:val="en-GB"/>
        </w:rPr>
        <w:t xml:space="preserve"> larger vs. small individuals whereas, under high predation, low temperature and high nutrients </w:t>
      </w:r>
      <w:proofErr w:type="spellStart"/>
      <w:r w:rsidR="00BF374B" w:rsidRPr="00AA2D9A">
        <w:rPr>
          <w:color w:val="000000" w:themeColor="text1"/>
          <w:lang w:val="en-GB"/>
        </w:rPr>
        <w:t>favor</w:t>
      </w:r>
      <w:proofErr w:type="spellEnd"/>
      <w:r w:rsidR="00BF374B" w:rsidRPr="00AA2D9A">
        <w:rPr>
          <w:color w:val="000000" w:themeColor="text1"/>
          <w:lang w:val="en-GB"/>
        </w:rPr>
        <w:t xml:space="preserve"> the small one</w:t>
      </w:r>
      <w:r w:rsidR="00F2596E" w:rsidRPr="00AA2D9A">
        <w:rPr>
          <w:color w:val="000000" w:themeColor="text1"/>
          <w:lang w:val="en-GB"/>
        </w:rPr>
        <w:t xml:space="preserve"> (see Fig. 6C)</w:t>
      </w:r>
      <w:r w:rsidR="009A6083" w:rsidRPr="00AA2D9A">
        <w:rPr>
          <w:color w:val="000000" w:themeColor="text1"/>
          <w:lang w:val="en-GB"/>
        </w:rPr>
        <w:t xml:space="preserve"> </w:t>
      </w:r>
      <w:r w:rsidR="00BF374B" w:rsidRPr="00AA2D9A">
        <w:rPr>
          <w:color w:val="000000" w:themeColor="text1"/>
          <w:lang w:val="en-GB"/>
        </w:rPr>
        <w:t xml:space="preserve">The </w:t>
      </w:r>
      <w:r w:rsidR="009A6083" w:rsidRPr="00AA2D9A">
        <w:rPr>
          <w:color w:val="000000" w:themeColor="text1"/>
          <w:lang w:val="en-GB"/>
        </w:rPr>
        <w:t xml:space="preserve">effect of </w:t>
      </w:r>
      <w:r w:rsidR="00F803F5" w:rsidRPr="00AA2D9A">
        <w:rPr>
          <w:color w:val="000000" w:themeColor="text1"/>
          <w:lang w:val="en-GB"/>
        </w:rPr>
        <w:t xml:space="preserve">size-selective predation </w:t>
      </w:r>
      <w:r w:rsidR="009A6083" w:rsidRPr="00AA2D9A">
        <w:rPr>
          <w:color w:val="000000" w:themeColor="text1"/>
          <w:lang w:val="en-GB"/>
        </w:rPr>
        <w:t>on</w:t>
      </w:r>
      <w:r w:rsidR="009547D3" w:rsidRPr="00AA2D9A">
        <w:rPr>
          <w:color w:val="000000" w:themeColor="text1"/>
          <w:lang w:val="en-GB"/>
        </w:rPr>
        <w:t xml:space="preserve"> phytoplankton CCSR</w:t>
      </w:r>
      <w:r w:rsidR="009A6083" w:rsidRPr="00AA2D9A">
        <w:rPr>
          <w:color w:val="000000" w:themeColor="text1"/>
          <w:lang w:val="en-GB"/>
        </w:rPr>
        <w:t>s</w:t>
      </w:r>
      <w:r w:rsidR="00BF374B" w:rsidRPr="00AA2D9A">
        <w:rPr>
          <w:color w:val="000000" w:themeColor="text1"/>
          <w:lang w:val="en-GB"/>
        </w:rPr>
        <w:t xml:space="preserve"> seems to </w:t>
      </w:r>
      <w:r w:rsidR="00940F65" w:rsidRPr="00AA2D9A">
        <w:rPr>
          <w:color w:val="000000" w:themeColor="text1"/>
          <w:lang w:val="en-GB"/>
        </w:rPr>
        <w:t>directly influence</w:t>
      </w:r>
      <w:r w:rsidR="00BF374B" w:rsidRPr="00AA2D9A">
        <w:rPr>
          <w:color w:val="000000" w:themeColor="text1"/>
          <w:lang w:val="en-GB"/>
        </w:rPr>
        <w:t xml:space="preserve"> the proportion of large </w:t>
      </w:r>
      <w:r w:rsidR="00B30DEB" w:rsidRPr="00AA2D9A">
        <w:rPr>
          <w:color w:val="000000" w:themeColor="text1"/>
          <w:lang w:val="en-GB"/>
        </w:rPr>
        <w:t xml:space="preserve">versus </w:t>
      </w:r>
      <w:r w:rsidR="00BF374B" w:rsidRPr="00AA2D9A">
        <w:rPr>
          <w:color w:val="000000" w:themeColor="text1"/>
          <w:lang w:val="en-GB"/>
        </w:rPr>
        <w:t>small individual</w:t>
      </w:r>
      <w:r w:rsidR="00162AAE" w:rsidRPr="00AA2D9A">
        <w:rPr>
          <w:color w:val="000000" w:themeColor="text1"/>
          <w:lang w:val="en-GB"/>
        </w:rPr>
        <w:t>s</w:t>
      </w:r>
      <w:r w:rsidR="00BF374B" w:rsidRPr="00AA2D9A">
        <w:rPr>
          <w:color w:val="000000" w:themeColor="text1"/>
          <w:lang w:val="en-GB"/>
        </w:rPr>
        <w:t xml:space="preserve"> in </w:t>
      </w:r>
      <w:r w:rsidR="00162AAE" w:rsidRPr="00AA2D9A">
        <w:rPr>
          <w:color w:val="000000" w:themeColor="text1"/>
          <w:lang w:val="en-GB"/>
        </w:rPr>
        <w:t xml:space="preserve">a </w:t>
      </w:r>
      <w:r w:rsidR="00BF374B" w:rsidRPr="00AA2D9A">
        <w:rPr>
          <w:color w:val="000000" w:themeColor="text1"/>
          <w:lang w:val="en-GB"/>
        </w:rPr>
        <w:t>community</w:t>
      </w:r>
      <w:r w:rsidR="00F74D36" w:rsidRPr="00AA2D9A">
        <w:rPr>
          <w:color w:val="000000" w:themeColor="text1"/>
          <w:lang w:val="en-GB"/>
        </w:rPr>
        <w:t>. Whether interact</w:t>
      </w:r>
      <w:r w:rsidR="000F79B6" w:rsidRPr="00AA2D9A">
        <w:rPr>
          <w:color w:val="000000" w:themeColor="text1"/>
          <w:lang w:val="en-GB"/>
        </w:rPr>
        <w:t>ions</w:t>
      </w:r>
      <w:r w:rsidR="00F74D36" w:rsidRPr="00AA2D9A">
        <w:rPr>
          <w:color w:val="000000" w:themeColor="text1"/>
          <w:lang w:val="en-GB"/>
        </w:rPr>
        <w:t xml:space="preserve"> </w:t>
      </w:r>
      <w:r w:rsidR="000F79B6" w:rsidRPr="00AA2D9A">
        <w:rPr>
          <w:color w:val="000000" w:themeColor="text1"/>
          <w:lang w:val="en-GB"/>
        </w:rPr>
        <w:t xml:space="preserve">between </w:t>
      </w:r>
      <w:r w:rsidR="00F74D36" w:rsidRPr="00AA2D9A">
        <w:rPr>
          <w:color w:val="000000" w:themeColor="text1"/>
          <w:lang w:val="en-GB"/>
        </w:rPr>
        <w:t xml:space="preserve">predation and temperature </w:t>
      </w:r>
      <w:r w:rsidR="001F1FEF" w:rsidRPr="00AA2D9A">
        <w:rPr>
          <w:color w:val="000000" w:themeColor="text1"/>
          <w:lang w:val="en-GB"/>
        </w:rPr>
        <w:t xml:space="preserve">affect </w:t>
      </w:r>
      <w:r w:rsidR="00F74D36" w:rsidRPr="00AA2D9A">
        <w:rPr>
          <w:color w:val="000000" w:themeColor="text1"/>
          <w:lang w:val="en-GB"/>
        </w:rPr>
        <w:t>the metabolic scaling of prey organisms (Glazier et al.</w:t>
      </w:r>
      <w:r w:rsidR="004F2CE5">
        <w:rPr>
          <w:color w:val="000000" w:themeColor="text1"/>
          <w:lang w:val="en-GB"/>
        </w:rPr>
        <w:t>,</w:t>
      </w:r>
      <w:r w:rsidR="00F74D36" w:rsidRPr="00AA2D9A">
        <w:rPr>
          <w:color w:val="000000" w:themeColor="text1"/>
          <w:lang w:val="en-GB"/>
        </w:rPr>
        <w:t xml:space="preserve"> 2011, Glazier</w:t>
      </w:r>
      <w:r w:rsidR="00C24D2C">
        <w:rPr>
          <w:color w:val="000000" w:themeColor="text1"/>
          <w:lang w:val="en-GB"/>
        </w:rPr>
        <w:t>, Borelli, &amp;</w:t>
      </w:r>
      <w:r w:rsidR="00E76FD3">
        <w:rPr>
          <w:color w:val="000000" w:themeColor="text1"/>
          <w:lang w:val="en-GB"/>
        </w:rPr>
        <w:t xml:space="preserve"> </w:t>
      </w:r>
      <w:r w:rsidR="00C24D2C">
        <w:rPr>
          <w:color w:val="000000" w:themeColor="text1"/>
          <w:lang w:val="en-GB"/>
        </w:rPr>
        <w:t>Hoffman, 2020</w:t>
      </w:r>
      <w:proofErr w:type="gramStart"/>
      <w:r w:rsidR="00C24D2C">
        <w:rPr>
          <w:color w:val="000000" w:themeColor="text1"/>
          <w:lang w:val="en-GB"/>
        </w:rPr>
        <w:t>a,;</w:t>
      </w:r>
      <w:proofErr w:type="gramEnd"/>
      <w:r w:rsidR="00C24D2C">
        <w:rPr>
          <w:color w:val="000000" w:themeColor="text1"/>
          <w:lang w:val="en-GB"/>
        </w:rPr>
        <w:t xml:space="preserve"> Glazier, </w:t>
      </w:r>
      <w:proofErr w:type="spellStart"/>
      <w:r w:rsidR="00C24D2C">
        <w:rPr>
          <w:color w:val="000000" w:themeColor="text1"/>
          <w:lang w:val="en-GB"/>
        </w:rPr>
        <w:t>Gring</w:t>
      </w:r>
      <w:proofErr w:type="spellEnd"/>
      <w:r w:rsidR="00C24D2C">
        <w:rPr>
          <w:color w:val="000000" w:themeColor="text1"/>
          <w:lang w:val="en-GB"/>
        </w:rPr>
        <w:t xml:space="preserve">, </w:t>
      </w:r>
      <w:proofErr w:type="spellStart"/>
      <w:r w:rsidR="00C24D2C">
        <w:rPr>
          <w:color w:val="000000" w:themeColor="text1"/>
          <w:lang w:val="en-GB"/>
        </w:rPr>
        <w:t>Holsopple</w:t>
      </w:r>
      <w:proofErr w:type="spellEnd"/>
      <w:r w:rsidR="00C24D2C">
        <w:rPr>
          <w:color w:val="000000" w:themeColor="text1"/>
          <w:lang w:val="en-GB"/>
        </w:rPr>
        <w:t xml:space="preserve">, &amp; </w:t>
      </w:r>
      <w:proofErr w:type="spellStart"/>
      <w:r w:rsidR="00C24D2C">
        <w:rPr>
          <w:color w:val="000000" w:themeColor="text1"/>
          <w:lang w:val="en-GB"/>
        </w:rPr>
        <w:t>Gjoni</w:t>
      </w:r>
      <w:proofErr w:type="spellEnd"/>
      <w:r w:rsidR="00C24D2C">
        <w:rPr>
          <w:color w:val="000000" w:themeColor="text1"/>
          <w:lang w:val="en-GB"/>
        </w:rPr>
        <w:t>, 2020b</w:t>
      </w:r>
      <w:r w:rsidR="00F74D36" w:rsidRPr="00AA2D9A">
        <w:rPr>
          <w:color w:val="000000" w:themeColor="text1"/>
          <w:lang w:val="en-GB"/>
        </w:rPr>
        <w:t xml:space="preserve">) can alter size-abundance relationships is </w:t>
      </w:r>
      <w:r w:rsidR="00F74D36" w:rsidRPr="00AA2D9A">
        <w:rPr>
          <w:color w:val="000000" w:themeColor="text1"/>
          <w:lang w:val="en-GB"/>
        </w:rPr>
        <w:lastRenderedPageBreak/>
        <w:t xml:space="preserve">unknown. </w:t>
      </w:r>
      <w:r w:rsidR="00BF374B" w:rsidRPr="00AA2D9A">
        <w:rPr>
          <w:color w:val="000000" w:themeColor="text1"/>
          <w:lang w:val="en-GB"/>
        </w:rPr>
        <w:t>A</w:t>
      </w:r>
      <w:r w:rsidR="00F9514A" w:rsidRPr="00AA2D9A">
        <w:rPr>
          <w:color w:val="000000" w:themeColor="text1"/>
          <w:lang w:val="en-GB"/>
        </w:rPr>
        <w:t>nother possibility is that</w:t>
      </w:r>
      <w:r w:rsidR="003D2CAF" w:rsidRPr="00AA2D9A">
        <w:rPr>
          <w:color w:val="000000" w:themeColor="text1"/>
          <w:lang w:val="en-GB"/>
        </w:rPr>
        <w:t xml:space="preserve"> </w:t>
      </w:r>
      <w:r w:rsidR="00F9514A" w:rsidRPr="00AA2D9A">
        <w:rPr>
          <w:color w:val="000000" w:themeColor="text1"/>
          <w:lang w:val="en-GB"/>
        </w:rPr>
        <w:t xml:space="preserve">size-selective predation may </w:t>
      </w:r>
      <w:proofErr w:type="spellStart"/>
      <w:r w:rsidR="00F9514A" w:rsidRPr="00AA2D9A">
        <w:rPr>
          <w:color w:val="000000" w:themeColor="text1"/>
          <w:lang w:val="en-GB"/>
        </w:rPr>
        <w:t>favor</w:t>
      </w:r>
      <w:proofErr w:type="spellEnd"/>
      <w:r w:rsidR="00F9514A" w:rsidRPr="00AA2D9A">
        <w:rPr>
          <w:color w:val="000000" w:themeColor="text1"/>
          <w:lang w:val="en-GB"/>
        </w:rPr>
        <w:t xml:space="preserve"> </w:t>
      </w:r>
      <w:r w:rsidR="003D2CAF" w:rsidRPr="00AA2D9A">
        <w:rPr>
          <w:color w:val="000000" w:themeColor="text1"/>
          <w:lang w:val="en-GB"/>
        </w:rPr>
        <w:t xml:space="preserve">small individuals </w:t>
      </w:r>
      <w:r w:rsidR="00F9514A" w:rsidRPr="00AA2D9A">
        <w:rPr>
          <w:color w:val="000000" w:themeColor="text1"/>
          <w:lang w:val="en-GB"/>
        </w:rPr>
        <w:t xml:space="preserve">at </w:t>
      </w:r>
      <w:r w:rsidR="008F5883" w:rsidRPr="00AA2D9A">
        <w:rPr>
          <w:color w:val="000000" w:themeColor="text1"/>
          <w:lang w:val="en-GB"/>
        </w:rPr>
        <w:t>low</w:t>
      </w:r>
      <w:r w:rsidR="003D2CAF" w:rsidRPr="00AA2D9A">
        <w:rPr>
          <w:color w:val="000000" w:themeColor="text1"/>
          <w:lang w:val="en-GB"/>
        </w:rPr>
        <w:t xml:space="preserve"> temperature and </w:t>
      </w:r>
      <w:r w:rsidR="008F5883" w:rsidRPr="00AA2D9A">
        <w:rPr>
          <w:color w:val="000000" w:themeColor="text1"/>
          <w:lang w:val="en-GB"/>
        </w:rPr>
        <w:t xml:space="preserve">high </w:t>
      </w:r>
      <w:r w:rsidR="003D2CAF" w:rsidRPr="00AA2D9A">
        <w:rPr>
          <w:color w:val="000000" w:themeColor="text1"/>
          <w:lang w:val="en-GB"/>
        </w:rPr>
        <w:t>resource</w:t>
      </w:r>
      <w:r w:rsidR="00F9514A" w:rsidRPr="00AA2D9A">
        <w:rPr>
          <w:color w:val="000000" w:themeColor="text1"/>
          <w:lang w:val="en-GB"/>
        </w:rPr>
        <w:t xml:space="preserve"> levels</w:t>
      </w:r>
      <w:r w:rsidR="003D2CAF" w:rsidRPr="00AA2D9A">
        <w:rPr>
          <w:color w:val="000000" w:themeColor="text1"/>
          <w:lang w:val="en-GB"/>
        </w:rPr>
        <w:t>.</w:t>
      </w:r>
      <w:r w:rsidR="008F5883" w:rsidRPr="00AA2D9A">
        <w:rPr>
          <w:color w:val="000000" w:themeColor="text1"/>
          <w:lang w:val="en-GB"/>
        </w:rPr>
        <w:t xml:space="preserve"> </w:t>
      </w:r>
      <w:r w:rsidR="00F74D36" w:rsidRPr="00AA2D9A">
        <w:rPr>
          <w:color w:val="000000" w:themeColor="text1"/>
          <w:lang w:val="en-GB"/>
        </w:rPr>
        <w:t>Phytoplankton species</w:t>
      </w:r>
      <w:r w:rsidR="008332FB" w:rsidRPr="00AA2D9A">
        <w:rPr>
          <w:color w:val="000000" w:themeColor="text1"/>
          <w:lang w:val="en-GB"/>
        </w:rPr>
        <w:t xml:space="preserve"> </w:t>
      </w:r>
      <w:r w:rsidR="003D2CAF" w:rsidRPr="00AA2D9A">
        <w:rPr>
          <w:color w:val="000000" w:themeColor="text1"/>
          <w:lang w:val="en-GB"/>
        </w:rPr>
        <w:t xml:space="preserve">may </w:t>
      </w:r>
      <w:r w:rsidR="00BF374B" w:rsidRPr="00AA2D9A">
        <w:rPr>
          <w:color w:val="000000" w:themeColor="text1"/>
          <w:lang w:val="en-GB"/>
        </w:rPr>
        <w:t>accelerate</w:t>
      </w:r>
      <w:r w:rsidR="003D2CAF" w:rsidRPr="00AA2D9A">
        <w:rPr>
          <w:color w:val="000000" w:themeColor="text1"/>
          <w:lang w:val="en-GB"/>
        </w:rPr>
        <w:t xml:space="preserve"> </w:t>
      </w:r>
      <w:r w:rsidR="008F5883" w:rsidRPr="00AA2D9A">
        <w:rPr>
          <w:color w:val="000000" w:themeColor="text1"/>
          <w:lang w:val="en-GB"/>
        </w:rPr>
        <w:t xml:space="preserve">physiological </w:t>
      </w:r>
      <w:r w:rsidR="00B71AEA" w:rsidRPr="00AA2D9A">
        <w:rPr>
          <w:color w:val="000000" w:themeColor="text1"/>
          <w:lang w:val="en-GB"/>
        </w:rPr>
        <w:t xml:space="preserve">rates of metabolism, growth, and reproduction </w:t>
      </w:r>
      <w:r w:rsidR="008F5883" w:rsidRPr="00AA2D9A">
        <w:rPr>
          <w:color w:val="000000" w:themeColor="text1"/>
          <w:lang w:val="en-GB"/>
        </w:rPr>
        <w:t>to reproduce faster (</w:t>
      </w:r>
      <w:r w:rsidR="00940F65" w:rsidRPr="00AA2D9A">
        <w:rPr>
          <w:color w:val="000000" w:themeColor="text1"/>
          <w:lang w:val="en-GB"/>
        </w:rPr>
        <w:t>i.e.,</w:t>
      </w:r>
      <w:r w:rsidR="008F5883" w:rsidRPr="00AA2D9A">
        <w:rPr>
          <w:color w:val="000000" w:themeColor="text1"/>
          <w:lang w:val="en-GB"/>
        </w:rPr>
        <w:t xml:space="preserve"> before being eaten)</w:t>
      </w:r>
      <w:r w:rsidR="00940F65" w:rsidRPr="00AA2D9A">
        <w:rPr>
          <w:color w:val="000000" w:themeColor="text1"/>
          <w:lang w:val="en-GB"/>
        </w:rPr>
        <w:t xml:space="preserve"> where </w:t>
      </w:r>
      <w:r w:rsidR="00B71AEA" w:rsidRPr="00AA2D9A">
        <w:rPr>
          <w:color w:val="000000" w:themeColor="text1"/>
          <w:lang w:val="en-GB"/>
        </w:rPr>
        <w:t xml:space="preserve">predation pressure is high, and smaller </w:t>
      </w:r>
      <w:r w:rsidR="003B1F15" w:rsidRPr="00AA2D9A">
        <w:rPr>
          <w:color w:val="000000" w:themeColor="text1"/>
          <w:lang w:val="en-GB"/>
        </w:rPr>
        <w:t>species</w:t>
      </w:r>
      <w:r w:rsidR="00B71AEA" w:rsidRPr="00AA2D9A">
        <w:rPr>
          <w:color w:val="000000" w:themeColor="text1"/>
          <w:lang w:val="en-GB"/>
        </w:rPr>
        <w:t xml:space="preserve"> may be better able to accomplish this</w:t>
      </w:r>
      <w:r w:rsidR="00BF374B" w:rsidRPr="00AA2D9A">
        <w:rPr>
          <w:color w:val="000000" w:themeColor="text1"/>
          <w:lang w:val="en-GB"/>
        </w:rPr>
        <w:t xml:space="preserve">. </w:t>
      </w:r>
      <w:r w:rsidR="00574DB6" w:rsidRPr="00AA2D9A">
        <w:rPr>
          <w:color w:val="000000" w:themeColor="text1"/>
          <w:lang w:val="en-GB"/>
        </w:rPr>
        <w:t>T</w:t>
      </w:r>
      <w:r w:rsidR="00BF374B" w:rsidRPr="00AA2D9A">
        <w:rPr>
          <w:color w:val="000000" w:themeColor="text1"/>
          <w:lang w:val="en-GB"/>
        </w:rPr>
        <w:t>he</w:t>
      </w:r>
      <w:r w:rsidR="008332FB" w:rsidRPr="00AA2D9A">
        <w:rPr>
          <w:color w:val="000000" w:themeColor="text1"/>
          <w:lang w:val="en-GB"/>
        </w:rPr>
        <w:t xml:space="preserve">y </w:t>
      </w:r>
      <w:r w:rsidR="00574DB6" w:rsidRPr="00AA2D9A">
        <w:rPr>
          <w:color w:val="000000" w:themeColor="text1"/>
          <w:lang w:val="en-GB"/>
        </w:rPr>
        <w:t xml:space="preserve">may therefore </w:t>
      </w:r>
      <w:r w:rsidR="008332FB" w:rsidRPr="00AA2D9A">
        <w:rPr>
          <w:color w:val="000000" w:themeColor="text1"/>
          <w:lang w:val="en-GB"/>
        </w:rPr>
        <w:t xml:space="preserve">reproduce </w:t>
      </w:r>
      <w:r w:rsidR="00574DB6" w:rsidRPr="00AA2D9A">
        <w:rPr>
          <w:color w:val="000000" w:themeColor="text1"/>
          <w:lang w:val="en-GB"/>
        </w:rPr>
        <w:t xml:space="preserve">at </w:t>
      </w:r>
      <w:r w:rsidR="008332FB" w:rsidRPr="00AA2D9A">
        <w:rPr>
          <w:color w:val="000000" w:themeColor="text1"/>
          <w:lang w:val="en-GB"/>
        </w:rPr>
        <w:t xml:space="preserve">smaller body sizes </w:t>
      </w:r>
      <w:r w:rsidR="00574DB6" w:rsidRPr="00AA2D9A">
        <w:rPr>
          <w:color w:val="000000" w:themeColor="text1"/>
          <w:lang w:val="en-GB"/>
        </w:rPr>
        <w:t xml:space="preserve">than </w:t>
      </w:r>
      <w:r w:rsidR="00F74D36" w:rsidRPr="00AA2D9A">
        <w:rPr>
          <w:color w:val="000000" w:themeColor="text1"/>
          <w:lang w:val="en-GB"/>
        </w:rPr>
        <w:t xml:space="preserve">when </w:t>
      </w:r>
      <w:r w:rsidR="00BF374B" w:rsidRPr="00AA2D9A">
        <w:rPr>
          <w:color w:val="000000" w:themeColor="text1"/>
          <w:lang w:val="en-GB"/>
        </w:rPr>
        <w:t xml:space="preserve">zooplankton predation pressure is </w:t>
      </w:r>
      <w:r w:rsidR="00F74D36" w:rsidRPr="00AA2D9A">
        <w:rPr>
          <w:color w:val="000000" w:themeColor="text1"/>
          <w:lang w:val="en-GB"/>
        </w:rPr>
        <w:t>lowe</w:t>
      </w:r>
      <w:r w:rsidR="00BF374B" w:rsidRPr="00AA2D9A">
        <w:rPr>
          <w:color w:val="000000" w:themeColor="text1"/>
          <w:lang w:val="en-GB"/>
        </w:rPr>
        <w:t>r</w:t>
      </w:r>
      <w:r w:rsidR="00574DB6" w:rsidRPr="00AA2D9A">
        <w:rPr>
          <w:color w:val="000000" w:themeColor="text1"/>
          <w:lang w:val="en-GB"/>
        </w:rPr>
        <w:t>, although this cannot explain the patterns we see in our study due to the lack of data on intraspecific variation</w:t>
      </w:r>
      <w:r w:rsidR="00BF374B" w:rsidRPr="00AA2D9A">
        <w:rPr>
          <w:color w:val="000000" w:themeColor="text1"/>
          <w:lang w:val="en-GB"/>
        </w:rPr>
        <w:t>.</w:t>
      </w:r>
      <w:r w:rsidR="00F74D36" w:rsidRPr="00AA2D9A">
        <w:rPr>
          <w:color w:val="000000" w:themeColor="text1"/>
          <w:lang w:val="en-GB"/>
        </w:rPr>
        <w:t xml:space="preserve"> </w:t>
      </w:r>
      <w:r w:rsidR="000D2706" w:rsidRPr="00AA2D9A">
        <w:rPr>
          <w:color w:val="000000" w:themeColor="text1"/>
          <w:lang w:val="en-GB"/>
        </w:rPr>
        <w:t xml:space="preserve">Finally, another response of the phytoplankton </w:t>
      </w:r>
      <w:r w:rsidR="0087437A" w:rsidRPr="00AA2D9A">
        <w:rPr>
          <w:color w:val="000000" w:themeColor="text1"/>
          <w:lang w:val="en-GB"/>
        </w:rPr>
        <w:t xml:space="preserve">to </w:t>
      </w:r>
      <w:r w:rsidR="000D2706" w:rsidRPr="00AA2D9A">
        <w:rPr>
          <w:color w:val="000000" w:themeColor="text1"/>
          <w:lang w:val="en-GB"/>
        </w:rPr>
        <w:t>predation pressure is the colony formation by cell adhesion that can be induced by zooplankton grazing (Xiao</w:t>
      </w:r>
      <w:r w:rsidR="002075BB">
        <w:rPr>
          <w:color w:val="000000" w:themeColor="text1"/>
          <w:lang w:val="en-GB"/>
        </w:rPr>
        <w:t>, Li</w:t>
      </w:r>
      <w:r w:rsidR="00A43845">
        <w:rPr>
          <w:color w:val="000000" w:themeColor="text1"/>
          <w:lang w:val="en-GB"/>
        </w:rPr>
        <w:t>,</w:t>
      </w:r>
      <w:r w:rsidR="002075BB">
        <w:rPr>
          <w:color w:val="000000" w:themeColor="text1"/>
          <w:lang w:val="en-GB"/>
        </w:rPr>
        <w:t xml:space="preserve"> &amp; Reynolds,</w:t>
      </w:r>
      <w:r w:rsidR="000D2706" w:rsidRPr="00AA2D9A">
        <w:rPr>
          <w:color w:val="000000" w:themeColor="text1"/>
          <w:lang w:val="en-GB"/>
        </w:rPr>
        <w:t xml:space="preserve"> 2018). </w:t>
      </w:r>
      <w:r w:rsidR="006D635B" w:rsidRPr="00AA2D9A">
        <w:rPr>
          <w:color w:val="000000" w:themeColor="text1"/>
          <w:lang w:val="en-GB"/>
        </w:rPr>
        <w:t xml:space="preserve">Again, due to the lack of data on intraspecific variation, we cannot evaluate whether this </w:t>
      </w:r>
      <w:r w:rsidR="003B1C0D" w:rsidRPr="00AA2D9A">
        <w:rPr>
          <w:color w:val="000000" w:themeColor="text1"/>
          <w:lang w:val="en-GB"/>
        </w:rPr>
        <w:t xml:space="preserve">this colony formation </w:t>
      </w:r>
      <w:r w:rsidR="006D635B" w:rsidRPr="00AA2D9A">
        <w:rPr>
          <w:color w:val="000000" w:themeColor="text1"/>
          <w:lang w:val="en-GB"/>
        </w:rPr>
        <w:t xml:space="preserve">mediates </w:t>
      </w:r>
      <w:r w:rsidR="003B1C0D" w:rsidRPr="00AA2D9A">
        <w:rPr>
          <w:color w:val="000000" w:themeColor="text1"/>
          <w:lang w:val="en-GB"/>
        </w:rPr>
        <w:t>the effect of zooplankton grazing on the size-abundance relationship of the phytoplankton species (Figure S1).</w:t>
      </w:r>
    </w:p>
    <w:p w14:paraId="73757544" w14:textId="77777777" w:rsidR="00710980" w:rsidRPr="00AA2D9A" w:rsidRDefault="004B4378" w:rsidP="00822882">
      <w:pPr>
        <w:spacing w:line="480" w:lineRule="auto"/>
        <w:ind w:firstLine="708"/>
        <w:jc w:val="both"/>
        <w:rPr>
          <w:strike/>
          <w:color w:val="000000" w:themeColor="text1"/>
          <w:lang w:val="en-GB"/>
        </w:rPr>
      </w:pPr>
      <w:r w:rsidRPr="00AA2D9A">
        <w:rPr>
          <w:color w:val="000000" w:themeColor="text1"/>
          <w:lang w:val="en-GB"/>
        </w:rPr>
        <w:t xml:space="preserve">Interestingly, </w:t>
      </w:r>
      <w:proofErr w:type="spellStart"/>
      <w:r w:rsidR="0075674A" w:rsidRPr="00AA2D9A">
        <w:rPr>
          <w:color w:val="000000" w:themeColor="text1"/>
          <w:lang w:val="en-GB"/>
        </w:rPr>
        <w:t>Pomati</w:t>
      </w:r>
      <w:proofErr w:type="spellEnd"/>
      <w:r w:rsidR="0075674A" w:rsidRPr="00AA2D9A">
        <w:rPr>
          <w:color w:val="000000" w:themeColor="text1"/>
          <w:lang w:val="en-GB"/>
        </w:rPr>
        <w:t xml:space="preserve"> et al. (2020) have also observed</w:t>
      </w:r>
      <w:r w:rsidR="00822882" w:rsidRPr="00AA2D9A">
        <w:rPr>
          <w:color w:val="000000" w:themeColor="text1"/>
          <w:lang w:val="en-GB"/>
        </w:rPr>
        <w:t xml:space="preserve"> interactive effects of temperature, resource levels and zooplankton predation on phytoplankton CCSR slopes</w:t>
      </w:r>
      <w:r w:rsidR="0075674A" w:rsidRPr="00AA2D9A">
        <w:rPr>
          <w:color w:val="000000" w:themeColor="text1"/>
          <w:lang w:val="en-GB"/>
        </w:rPr>
        <w:t>, as we have.</w:t>
      </w:r>
      <w:r w:rsidR="00822882" w:rsidRPr="00AA2D9A">
        <w:rPr>
          <w:color w:val="000000" w:themeColor="text1"/>
          <w:lang w:val="en-GB"/>
        </w:rPr>
        <w:t xml:space="preserve"> </w:t>
      </w:r>
      <w:r w:rsidR="0080171D" w:rsidRPr="00AA2D9A">
        <w:rPr>
          <w:color w:val="000000" w:themeColor="text1"/>
          <w:lang w:val="en-GB"/>
        </w:rPr>
        <w:t>However, they found that under high predation</w:t>
      </w:r>
      <w:r w:rsidR="004315E9" w:rsidRPr="00AA2D9A">
        <w:rPr>
          <w:color w:val="000000" w:themeColor="text1"/>
          <w:lang w:val="en-GB"/>
        </w:rPr>
        <w:t>,</w:t>
      </w:r>
      <w:r w:rsidR="0080171D" w:rsidRPr="00AA2D9A">
        <w:rPr>
          <w:color w:val="000000" w:themeColor="text1"/>
          <w:lang w:val="en-GB"/>
        </w:rPr>
        <w:t xml:space="preserve"> increasing temperature and decreasing nutrients </w:t>
      </w:r>
      <w:proofErr w:type="spellStart"/>
      <w:r w:rsidR="0080171D" w:rsidRPr="00AA2D9A">
        <w:rPr>
          <w:color w:val="000000" w:themeColor="text1"/>
          <w:lang w:val="en-GB"/>
        </w:rPr>
        <w:t>favor</w:t>
      </w:r>
      <w:r w:rsidR="00822882" w:rsidRPr="00AA2D9A">
        <w:rPr>
          <w:color w:val="000000" w:themeColor="text1"/>
          <w:lang w:val="en-GB"/>
        </w:rPr>
        <w:t>ed</w:t>
      </w:r>
      <w:proofErr w:type="spellEnd"/>
      <w:r w:rsidR="0080171D" w:rsidRPr="00AA2D9A">
        <w:rPr>
          <w:color w:val="000000" w:themeColor="text1"/>
          <w:lang w:val="en-GB"/>
        </w:rPr>
        <w:t xml:space="preserve"> large vs. small</w:t>
      </w:r>
      <w:r w:rsidR="004315E9" w:rsidRPr="00AA2D9A">
        <w:rPr>
          <w:color w:val="000000" w:themeColor="text1"/>
          <w:lang w:val="en-GB"/>
        </w:rPr>
        <w:t xml:space="preserve"> phytoplankton</w:t>
      </w:r>
      <w:r w:rsidR="0080171D" w:rsidRPr="00AA2D9A">
        <w:rPr>
          <w:color w:val="000000" w:themeColor="text1"/>
          <w:lang w:val="en-GB"/>
        </w:rPr>
        <w:t xml:space="preserve"> </w:t>
      </w:r>
      <w:r w:rsidR="004315E9" w:rsidRPr="00AA2D9A">
        <w:rPr>
          <w:color w:val="000000" w:themeColor="text1"/>
          <w:lang w:val="en-GB"/>
        </w:rPr>
        <w:t xml:space="preserve">individuals </w:t>
      </w:r>
      <w:r w:rsidR="00822882" w:rsidRPr="00AA2D9A">
        <w:rPr>
          <w:color w:val="000000" w:themeColor="text1"/>
          <w:lang w:val="en-GB"/>
        </w:rPr>
        <w:t>in a single</w:t>
      </w:r>
      <w:r w:rsidR="004315E9" w:rsidRPr="00AA2D9A">
        <w:rPr>
          <w:color w:val="000000" w:themeColor="text1"/>
          <w:lang w:val="en-GB"/>
        </w:rPr>
        <w:t xml:space="preserve"> lake ecosystem </w:t>
      </w:r>
      <w:r w:rsidR="00822882" w:rsidRPr="00AA2D9A">
        <w:rPr>
          <w:color w:val="000000" w:themeColor="text1"/>
          <w:lang w:val="en-GB"/>
        </w:rPr>
        <w:t xml:space="preserve">sampled at different </w:t>
      </w:r>
      <w:r w:rsidR="004315E9" w:rsidRPr="00AA2D9A">
        <w:rPr>
          <w:color w:val="000000" w:themeColor="text1"/>
          <w:lang w:val="en-GB"/>
        </w:rPr>
        <w:t>time</w:t>
      </w:r>
      <w:r w:rsidR="00822882" w:rsidRPr="00AA2D9A">
        <w:rPr>
          <w:color w:val="000000" w:themeColor="text1"/>
          <w:lang w:val="en-GB"/>
        </w:rPr>
        <w:t>s</w:t>
      </w:r>
      <w:r w:rsidR="004315E9" w:rsidRPr="00AA2D9A">
        <w:rPr>
          <w:color w:val="000000" w:themeColor="text1"/>
          <w:lang w:val="en-GB"/>
        </w:rPr>
        <w:t>. Why these anomalous patterns occur</w:t>
      </w:r>
      <w:r w:rsidRPr="00AA2D9A">
        <w:rPr>
          <w:color w:val="000000" w:themeColor="text1"/>
          <w:lang w:val="en-GB"/>
        </w:rPr>
        <w:t>red</w:t>
      </w:r>
      <w:r w:rsidR="004315E9" w:rsidRPr="00AA2D9A">
        <w:rPr>
          <w:color w:val="000000" w:themeColor="text1"/>
          <w:lang w:val="en-GB"/>
        </w:rPr>
        <w:t xml:space="preserve"> is not known, but perhaps they are </w:t>
      </w:r>
      <w:r w:rsidR="0075674A" w:rsidRPr="00AA2D9A">
        <w:rPr>
          <w:color w:val="000000" w:themeColor="text1"/>
          <w:lang w:val="en-GB"/>
        </w:rPr>
        <w:t xml:space="preserve">somehow </w:t>
      </w:r>
      <w:r w:rsidR="004315E9" w:rsidRPr="00AA2D9A">
        <w:rPr>
          <w:color w:val="000000" w:themeColor="text1"/>
          <w:lang w:val="en-GB"/>
        </w:rPr>
        <w:t xml:space="preserve">related to size-selective predation by zooplankton, which interacted with the effects of temperature and resource supply. </w:t>
      </w:r>
      <w:r w:rsidRPr="00AA2D9A">
        <w:rPr>
          <w:color w:val="000000" w:themeColor="text1"/>
          <w:lang w:val="en-GB"/>
        </w:rPr>
        <w:t xml:space="preserve">Our results </w:t>
      </w:r>
      <w:r w:rsidR="00940F65" w:rsidRPr="00AA2D9A">
        <w:rPr>
          <w:color w:val="000000" w:themeColor="text1"/>
          <w:lang w:val="en-GB"/>
        </w:rPr>
        <w:t xml:space="preserve">relative to those of </w:t>
      </w:r>
      <w:proofErr w:type="spellStart"/>
      <w:r w:rsidR="00940F65" w:rsidRPr="00AA2D9A">
        <w:rPr>
          <w:color w:val="000000" w:themeColor="text1"/>
          <w:lang w:val="en-GB"/>
        </w:rPr>
        <w:t>Pomati</w:t>
      </w:r>
      <w:proofErr w:type="spellEnd"/>
      <w:r w:rsidR="00940F65" w:rsidRPr="00AA2D9A">
        <w:rPr>
          <w:color w:val="000000" w:themeColor="text1"/>
          <w:lang w:val="en-GB"/>
        </w:rPr>
        <w:t xml:space="preserve"> </w:t>
      </w:r>
      <w:r w:rsidR="001272A6" w:rsidRPr="00AA2D9A">
        <w:rPr>
          <w:color w:val="000000" w:themeColor="text1"/>
          <w:lang w:val="en-GB"/>
        </w:rPr>
        <w:t xml:space="preserve">et al. </w:t>
      </w:r>
      <w:r w:rsidRPr="00AA2D9A">
        <w:rPr>
          <w:color w:val="000000" w:themeColor="text1"/>
          <w:lang w:val="en-GB"/>
        </w:rPr>
        <w:t>(2020) show that much remains to be learned</w:t>
      </w:r>
      <w:r w:rsidRPr="00AA2D9A">
        <w:rPr>
          <w:color w:val="000000" w:themeColor="text1"/>
          <w:lang w:val="en-GB"/>
        </w:rPr>
        <w:t xml:space="preserve"> about how and why temperature, nutrient supply and predation pressure affect</w:t>
      </w:r>
      <w:r w:rsidR="00D23BA1" w:rsidRPr="00AA2D9A">
        <w:rPr>
          <w:color w:val="000000" w:themeColor="text1"/>
          <w:lang w:val="en-GB"/>
        </w:rPr>
        <w:t xml:space="preserve"> </w:t>
      </w:r>
      <w:r w:rsidR="007E2FA5" w:rsidRPr="00AA2D9A">
        <w:rPr>
          <w:color w:val="000000" w:themeColor="text1"/>
          <w:lang w:val="en-GB"/>
        </w:rPr>
        <w:t>size-abundance relationships</w:t>
      </w:r>
      <w:r w:rsidR="00940F65" w:rsidRPr="00AA2D9A">
        <w:rPr>
          <w:color w:val="000000" w:themeColor="text1"/>
          <w:lang w:val="en-GB"/>
        </w:rPr>
        <w:t>.</w:t>
      </w:r>
    </w:p>
    <w:p w14:paraId="7C2094AE" w14:textId="603FCFE6" w:rsidR="009B2EDE" w:rsidRPr="00AA2D9A" w:rsidRDefault="004B4378" w:rsidP="00AA2D9A">
      <w:pPr>
        <w:spacing w:line="480" w:lineRule="auto"/>
        <w:ind w:firstLine="708"/>
        <w:jc w:val="both"/>
        <w:rPr>
          <w:color w:val="000000" w:themeColor="text1"/>
          <w:lang w:val="en-GB"/>
        </w:rPr>
      </w:pPr>
      <w:r w:rsidRPr="00AA2D9A">
        <w:rPr>
          <w:color w:val="000000" w:themeColor="text1"/>
          <w:lang w:val="en-GB"/>
        </w:rPr>
        <w:t>In any case, o</w:t>
      </w:r>
      <w:r w:rsidR="00581F89" w:rsidRPr="00AA2D9A">
        <w:rPr>
          <w:color w:val="000000" w:themeColor="text1"/>
          <w:lang w:val="en-GB"/>
        </w:rPr>
        <w:t xml:space="preserve">ur results </w:t>
      </w:r>
      <w:r w:rsidR="00653EC7" w:rsidRPr="00AA2D9A">
        <w:rPr>
          <w:color w:val="000000" w:themeColor="text1"/>
          <w:lang w:val="en-GB"/>
        </w:rPr>
        <w:t>contradict</w:t>
      </w:r>
      <w:r w:rsidR="000A432B" w:rsidRPr="00AA2D9A">
        <w:rPr>
          <w:color w:val="000000" w:themeColor="text1"/>
          <w:lang w:val="en-GB"/>
        </w:rPr>
        <w:t xml:space="preserve"> the </w:t>
      </w:r>
      <w:r w:rsidR="00676F16" w:rsidRPr="00AA2D9A">
        <w:rPr>
          <w:color w:val="000000" w:themeColor="text1"/>
          <w:lang w:val="en-GB"/>
        </w:rPr>
        <w:t xml:space="preserve">MTE </w:t>
      </w:r>
      <w:r w:rsidR="000A432B" w:rsidRPr="00AA2D9A">
        <w:rPr>
          <w:color w:val="000000" w:themeColor="text1"/>
          <w:lang w:val="en-GB"/>
        </w:rPr>
        <w:t xml:space="preserve">prediction </w:t>
      </w:r>
      <w:r w:rsidR="003449DE" w:rsidRPr="00AA2D9A">
        <w:rPr>
          <w:color w:val="000000" w:themeColor="text1"/>
          <w:lang w:val="en-GB"/>
        </w:rPr>
        <w:t xml:space="preserve">that </w:t>
      </w:r>
      <w:r w:rsidR="00F1166A" w:rsidRPr="00AA2D9A">
        <w:rPr>
          <w:color w:val="000000" w:themeColor="text1"/>
          <w:lang w:val="en-GB"/>
        </w:rPr>
        <w:t>size-abundance relationship</w:t>
      </w:r>
      <w:r w:rsidR="00676F16" w:rsidRPr="00AA2D9A">
        <w:rPr>
          <w:color w:val="000000" w:themeColor="text1"/>
          <w:lang w:val="en-GB"/>
        </w:rPr>
        <w:t>s should be invariant</w:t>
      </w:r>
      <w:r w:rsidR="00F1166A" w:rsidRPr="00AA2D9A">
        <w:rPr>
          <w:color w:val="000000" w:themeColor="text1"/>
          <w:lang w:val="en-GB"/>
        </w:rPr>
        <w:t xml:space="preserve"> across environmental conditions</w:t>
      </w:r>
      <w:r w:rsidR="00BD3596" w:rsidRPr="00AA2D9A">
        <w:rPr>
          <w:color w:val="000000" w:themeColor="text1"/>
          <w:lang w:val="en-GB"/>
        </w:rPr>
        <w:t xml:space="preserve">. </w:t>
      </w:r>
      <w:r w:rsidR="000A432B" w:rsidRPr="00AA2D9A">
        <w:rPr>
          <w:color w:val="000000" w:themeColor="text1"/>
          <w:lang w:val="en-GB"/>
        </w:rPr>
        <w:t xml:space="preserve">Contrary to the MTE and inferences from it, </w:t>
      </w:r>
      <w:r w:rsidR="007B56C3" w:rsidRPr="00AA2D9A">
        <w:rPr>
          <w:color w:val="000000" w:themeColor="text1"/>
          <w:lang w:val="en-GB"/>
        </w:rPr>
        <w:t xml:space="preserve">the </w:t>
      </w:r>
      <w:r w:rsidR="009810D0" w:rsidRPr="00AA2D9A">
        <w:rPr>
          <w:color w:val="000000" w:themeColor="text1"/>
          <w:lang w:val="en-GB"/>
        </w:rPr>
        <w:t xml:space="preserve">phytoplankton CCSR </w:t>
      </w:r>
      <w:r w:rsidR="000A432B" w:rsidRPr="00AA2D9A">
        <w:rPr>
          <w:color w:val="000000" w:themeColor="text1"/>
          <w:lang w:val="en-GB"/>
        </w:rPr>
        <w:t>slope varie</w:t>
      </w:r>
      <w:r w:rsidR="009810D0" w:rsidRPr="00AA2D9A">
        <w:rPr>
          <w:color w:val="000000" w:themeColor="text1"/>
          <w:lang w:val="en-GB"/>
        </w:rPr>
        <w:t>d</w:t>
      </w:r>
      <w:r w:rsidR="000A432B" w:rsidRPr="00AA2D9A">
        <w:rPr>
          <w:color w:val="000000" w:themeColor="text1"/>
          <w:lang w:val="en-GB"/>
        </w:rPr>
        <w:t xml:space="preserve"> across environmental conditions</w:t>
      </w:r>
      <w:r w:rsidR="00D23BA1" w:rsidRPr="00AA2D9A">
        <w:rPr>
          <w:color w:val="000000" w:themeColor="text1"/>
          <w:lang w:val="en-GB"/>
        </w:rPr>
        <w:t xml:space="preserve">. </w:t>
      </w:r>
      <w:r w:rsidR="00097CB8" w:rsidRPr="00AA2D9A">
        <w:rPr>
          <w:color w:val="000000" w:themeColor="text1"/>
          <w:lang w:val="en-GB"/>
        </w:rPr>
        <w:t>Therefore, the assumption that there are simple, environment-independent rules linking body size, energetic requirements and population abundance is likely incorrect.</w:t>
      </w:r>
      <w:r w:rsidR="00E22ED0" w:rsidRPr="00AA2D9A">
        <w:rPr>
          <w:color w:val="000000" w:themeColor="text1"/>
          <w:lang w:val="en-GB"/>
        </w:rPr>
        <w:t xml:space="preserve"> </w:t>
      </w:r>
      <w:r w:rsidR="00380CF8" w:rsidRPr="00AA2D9A">
        <w:rPr>
          <w:color w:val="000000" w:themeColor="text1"/>
          <w:lang w:val="en-GB"/>
        </w:rPr>
        <w:t xml:space="preserve">According to the MTE, increasing temperature should increase the metabolic rate and thus resource demand of phytoplankton cells, thus decreasing their abundance at a given resource level. The opposite pattern </w:t>
      </w:r>
      <w:r w:rsidR="00BE129F" w:rsidRPr="00AA2D9A">
        <w:rPr>
          <w:color w:val="000000" w:themeColor="text1"/>
          <w:lang w:val="en-GB"/>
        </w:rPr>
        <w:t>that we</w:t>
      </w:r>
      <w:r w:rsidR="00380CF8" w:rsidRPr="00AA2D9A">
        <w:rPr>
          <w:color w:val="000000" w:themeColor="text1"/>
          <w:lang w:val="en-GB"/>
        </w:rPr>
        <w:t xml:space="preserve"> observed may be the result of </w:t>
      </w:r>
      <w:r w:rsidR="00380CF8" w:rsidRPr="00AA2D9A">
        <w:rPr>
          <w:color w:val="000000" w:themeColor="text1"/>
          <w:lang w:val="en-GB"/>
        </w:rPr>
        <w:lastRenderedPageBreak/>
        <w:t xml:space="preserve">increased temperature </w:t>
      </w:r>
      <w:r w:rsidR="008F1F91" w:rsidRPr="00AA2D9A">
        <w:rPr>
          <w:color w:val="000000" w:themeColor="text1"/>
          <w:lang w:val="en-GB"/>
        </w:rPr>
        <w:t xml:space="preserve">causing increased population growth rates made possible by increased rates of protein synthesis, as found in phytoplankton communities by </w:t>
      </w:r>
      <w:proofErr w:type="spellStart"/>
      <w:r w:rsidR="008F1F91" w:rsidRPr="00AA2D9A">
        <w:rPr>
          <w:color w:val="000000" w:themeColor="text1"/>
          <w:lang w:val="en-GB"/>
        </w:rPr>
        <w:t>Toseland</w:t>
      </w:r>
      <w:proofErr w:type="spellEnd"/>
      <w:r w:rsidR="008F1F91" w:rsidRPr="00AA2D9A">
        <w:rPr>
          <w:color w:val="000000" w:themeColor="text1"/>
          <w:lang w:val="en-GB"/>
        </w:rPr>
        <w:t xml:space="preserve"> et al. (2013).</w:t>
      </w:r>
      <w:r w:rsidR="006618AE" w:rsidRPr="00AA2D9A">
        <w:rPr>
          <w:color w:val="000000" w:themeColor="text1"/>
          <w:lang w:val="en-GB"/>
        </w:rPr>
        <w:t xml:space="preserve"> </w:t>
      </w:r>
      <w:r w:rsidR="00A61A2E" w:rsidRPr="00AA2D9A">
        <w:rPr>
          <w:color w:val="000000" w:themeColor="text1"/>
          <w:lang w:val="en-GB"/>
        </w:rPr>
        <w:t xml:space="preserve">Temperature </w:t>
      </w:r>
      <w:r w:rsidR="00C00FE7" w:rsidRPr="00AA2D9A">
        <w:rPr>
          <w:color w:val="000000" w:themeColor="text1"/>
          <w:lang w:val="en-GB"/>
        </w:rPr>
        <w:t xml:space="preserve">may also </w:t>
      </w:r>
      <w:r w:rsidR="00983112" w:rsidRPr="00AA2D9A">
        <w:rPr>
          <w:color w:val="000000" w:themeColor="text1"/>
          <w:lang w:val="en-GB"/>
        </w:rPr>
        <w:t>affect the mortality rates of phytoplankton cells</w:t>
      </w:r>
      <w:r w:rsidR="001106CE" w:rsidRPr="00AA2D9A">
        <w:rPr>
          <w:color w:val="000000" w:themeColor="text1"/>
          <w:lang w:val="en-GB"/>
        </w:rPr>
        <w:t xml:space="preserve"> (Baker </w:t>
      </w:r>
      <w:r w:rsidR="00D9435F">
        <w:rPr>
          <w:color w:val="000000" w:themeColor="text1"/>
          <w:lang w:val="en-GB"/>
        </w:rPr>
        <w:t>&amp;</w:t>
      </w:r>
      <w:r w:rsidR="001106CE" w:rsidRPr="00AA2D9A">
        <w:rPr>
          <w:color w:val="000000" w:themeColor="text1"/>
          <w:lang w:val="en-GB"/>
        </w:rPr>
        <w:t xml:space="preserve"> </w:t>
      </w:r>
      <w:proofErr w:type="spellStart"/>
      <w:r w:rsidR="001106CE" w:rsidRPr="00AA2D9A">
        <w:rPr>
          <w:color w:val="000000" w:themeColor="text1"/>
          <w:lang w:val="en-GB"/>
        </w:rPr>
        <w:t>Geider</w:t>
      </w:r>
      <w:proofErr w:type="spellEnd"/>
      <w:r w:rsidR="00D9435F">
        <w:rPr>
          <w:color w:val="000000" w:themeColor="text1"/>
          <w:lang w:val="en-GB"/>
        </w:rPr>
        <w:t>,</w:t>
      </w:r>
      <w:r w:rsidR="001106CE" w:rsidRPr="00AA2D9A">
        <w:rPr>
          <w:color w:val="000000" w:themeColor="text1"/>
          <w:lang w:val="en-GB"/>
        </w:rPr>
        <w:t xml:space="preserve"> 2021)</w:t>
      </w:r>
      <w:r w:rsidR="00983112" w:rsidRPr="00AA2D9A">
        <w:rPr>
          <w:color w:val="000000" w:themeColor="text1"/>
          <w:lang w:val="en-GB"/>
        </w:rPr>
        <w:t xml:space="preserve">, </w:t>
      </w:r>
      <w:r w:rsidR="00C00FE7" w:rsidRPr="00AA2D9A">
        <w:rPr>
          <w:color w:val="000000" w:themeColor="text1"/>
          <w:lang w:val="en-GB"/>
        </w:rPr>
        <w:t xml:space="preserve">and, in turn, </w:t>
      </w:r>
      <w:r w:rsidR="00983112" w:rsidRPr="00AA2D9A">
        <w:rPr>
          <w:color w:val="000000" w:themeColor="text1"/>
          <w:lang w:val="en-GB"/>
        </w:rPr>
        <w:t>population growth rates and possibl</w:t>
      </w:r>
      <w:r w:rsidR="00C00FE7" w:rsidRPr="00AA2D9A">
        <w:rPr>
          <w:color w:val="000000" w:themeColor="text1"/>
          <w:lang w:val="en-GB"/>
        </w:rPr>
        <w:t>y</w:t>
      </w:r>
      <w:r w:rsidR="00983112" w:rsidRPr="00AA2D9A">
        <w:rPr>
          <w:color w:val="000000" w:themeColor="text1"/>
          <w:lang w:val="en-GB"/>
        </w:rPr>
        <w:t xml:space="preserve"> size-abundance relationships, </w:t>
      </w:r>
      <w:r w:rsidR="00F00C60" w:rsidRPr="00AA2D9A">
        <w:rPr>
          <w:color w:val="000000" w:themeColor="text1"/>
          <w:lang w:val="en-GB"/>
        </w:rPr>
        <w:t>a hypothesis requiring testing</w:t>
      </w:r>
      <w:r w:rsidR="005A0F8E" w:rsidRPr="00AA2D9A">
        <w:rPr>
          <w:color w:val="000000" w:themeColor="text1"/>
          <w:lang w:val="en-GB"/>
        </w:rPr>
        <w:t xml:space="preserve">. </w:t>
      </w:r>
      <w:r w:rsidR="00E22ED0" w:rsidRPr="00AA2D9A">
        <w:rPr>
          <w:color w:val="000000" w:themeColor="text1"/>
          <w:lang w:val="en-GB"/>
        </w:rPr>
        <w:t>In addition, although various hypotheses, including the metabolic-level boundaries hypothesis (Glazier</w:t>
      </w:r>
      <w:r w:rsidR="00D9435F">
        <w:rPr>
          <w:color w:val="000000" w:themeColor="text1"/>
          <w:lang w:val="en-GB"/>
        </w:rPr>
        <w:t>,</w:t>
      </w:r>
      <w:r w:rsidR="00E22ED0" w:rsidRPr="00AA2D9A">
        <w:rPr>
          <w:color w:val="000000" w:themeColor="text1"/>
          <w:lang w:val="en-GB"/>
        </w:rPr>
        <w:t xml:space="preserve"> 2010, 2014b</w:t>
      </w:r>
      <w:r w:rsidR="00D9435F">
        <w:rPr>
          <w:color w:val="000000" w:themeColor="text1"/>
          <w:lang w:val="en-GB"/>
        </w:rPr>
        <w:t>;</w:t>
      </w:r>
      <w:r w:rsidR="00E22ED0" w:rsidRPr="00AA2D9A">
        <w:rPr>
          <w:color w:val="000000" w:themeColor="text1"/>
          <w:lang w:val="en-GB"/>
        </w:rPr>
        <w:t xml:space="preserve"> Killen et al.</w:t>
      </w:r>
      <w:r w:rsidR="00D9435F">
        <w:rPr>
          <w:color w:val="000000" w:themeColor="text1"/>
          <w:lang w:val="en-GB"/>
        </w:rPr>
        <w:t>,</w:t>
      </w:r>
      <w:r w:rsidR="00E22ED0" w:rsidRPr="00AA2D9A">
        <w:rPr>
          <w:color w:val="000000" w:themeColor="text1"/>
          <w:lang w:val="en-GB"/>
        </w:rPr>
        <w:t xml:space="preserve"> 2010), the thermal acclimation hypothesis (Fossen</w:t>
      </w:r>
      <w:r w:rsidR="007C686E">
        <w:rPr>
          <w:color w:val="000000" w:themeColor="text1"/>
          <w:lang w:val="en-GB"/>
        </w:rPr>
        <w:t xml:space="preserve">, </w:t>
      </w:r>
      <w:proofErr w:type="spellStart"/>
      <w:r w:rsidR="007C686E">
        <w:rPr>
          <w:color w:val="000000" w:themeColor="text1"/>
          <w:lang w:val="en-GB"/>
        </w:rPr>
        <w:t>Pelabon</w:t>
      </w:r>
      <w:proofErr w:type="spellEnd"/>
      <w:r w:rsidR="00A43845">
        <w:rPr>
          <w:color w:val="000000" w:themeColor="text1"/>
          <w:lang w:val="en-GB"/>
        </w:rPr>
        <w:t>,</w:t>
      </w:r>
      <w:r w:rsidR="007C686E">
        <w:rPr>
          <w:color w:val="000000" w:themeColor="text1"/>
          <w:lang w:val="en-GB"/>
        </w:rPr>
        <w:t xml:space="preserve"> &amp; </w:t>
      </w:r>
      <w:proofErr w:type="spellStart"/>
      <w:r w:rsidR="007C686E">
        <w:rPr>
          <w:color w:val="000000" w:themeColor="text1"/>
          <w:lang w:val="en-GB"/>
        </w:rPr>
        <w:t>Einum</w:t>
      </w:r>
      <w:proofErr w:type="spellEnd"/>
      <w:r w:rsidR="007C686E">
        <w:rPr>
          <w:color w:val="000000" w:themeColor="text1"/>
          <w:lang w:val="en-GB"/>
        </w:rPr>
        <w:t>,</w:t>
      </w:r>
      <w:r w:rsidR="00E22ED0" w:rsidRPr="00AA2D9A">
        <w:rPr>
          <w:color w:val="000000" w:themeColor="text1"/>
          <w:lang w:val="en-GB"/>
        </w:rPr>
        <w:t xml:space="preserve"> 2019) and the size-dependent oxygen-uptake hypothesis (Rubalcaba et al.</w:t>
      </w:r>
      <w:r w:rsidR="00543E33">
        <w:rPr>
          <w:color w:val="000000" w:themeColor="text1"/>
          <w:lang w:val="en-GB"/>
        </w:rPr>
        <w:t>,</w:t>
      </w:r>
      <w:r w:rsidR="00E22ED0" w:rsidRPr="00AA2D9A">
        <w:rPr>
          <w:color w:val="000000" w:themeColor="text1"/>
          <w:lang w:val="en-GB"/>
        </w:rPr>
        <w:t xml:space="preserve"> 2020</w:t>
      </w:r>
      <w:r w:rsidR="00416C10">
        <w:rPr>
          <w:color w:val="000000" w:themeColor="text1"/>
          <w:lang w:val="en-GB"/>
        </w:rPr>
        <w:t xml:space="preserve">; </w:t>
      </w:r>
      <w:proofErr w:type="spellStart"/>
      <w:r w:rsidR="00416C10" w:rsidRPr="00DD6FDD">
        <w:rPr>
          <w:color w:val="000000" w:themeColor="text1"/>
          <w:lang w:val="en-GB"/>
        </w:rPr>
        <w:t>Verberk</w:t>
      </w:r>
      <w:proofErr w:type="spellEnd"/>
      <w:r w:rsidR="00416C10" w:rsidRPr="00DD6FDD">
        <w:rPr>
          <w:color w:val="000000" w:themeColor="text1"/>
          <w:lang w:val="en-GB"/>
        </w:rPr>
        <w:t>, Atkinson</w:t>
      </w:r>
      <w:r w:rsidR="00416C10" w:rsidRPr="00745164">
        <w:rPr>
          <w:color w:val="000000" w:themeColor="text1"/>
          <w:lang w:val="en-GB"/>
        </w:rPr>
        <w:t xml:space="preserve">, </w:t>
      </w:r>
      <w:proofErr w:type="spellStart"/>
      <w:r w:rsidR="00416C10" w:rsidRPr="00DD6FDD">
        <w:rPr>
          <w:color w:val="000000" w:themeColor="text1"/>
          <w:lang w:val="en-GB"/>
        </w:rPr>
        <w:t>Hoefnagel</w:t>
      </w:r>
      <w:proofErr w:type="spellEnd"/>
      <w:r w:rsidR="00416C10" w:rsidRPr="00745164">
        <w:rPr>
          <w:color w:val="000000" w:themeColor="text1"/>
          <w:lang w:val="en-GB"/>
        </w:rPr>
        <w:t xml:space="preserve">, </w:t>
      </w:r>
      <w:r w:rsidR="00416C10" w:rsidRPr="00DD6FDD">
        <w:rPr>
          <w:color w:val="000000" w:themeColor="text1"/>
          <w:lang w:val="en-GB"/>
        </w:rPr>
        <w:t>Hirst</w:t>
      </w:r>
      <w:r w:rsidR="00416C10" w:rsidRPr="00745164">
        <w:rPr>
          <w:color w:val="000000" w:themeColor="text1"/>
          <w:lang w:val="en-GB"/>
        </w:rPr>
        <w:t xml:space="preserve">, </w:t>
      </w:r>
      <w:r w:rsidR="00416C10" w:rsidRPr="00DD6FDD">
        <w:rPr>
          <w:color w:val="000000" w:themeColor="text1"/>
          <w:lang w:val="en-GB"/>
        </w:rPr>
        <w:t>Horne</w:t>
      </w:r>
      <w:r w:rsidR="00416C10" w:rsidRPr="00745164">
        <w:rPr>
          <w:color w:val="000000" w:themeColor="text1"/>
          <w:lang w:val="en-GB"/>
        </w:rPr>
        <w:t>, &amp;</w:t>
      </w:r>
      <w:r w:rsidR="00416C10" w:rsidRPr="00DD6FDD">
        <w:rPr>
          <w:color w:val="000000" w:themeColor="text1"/>
          <w:lang w:val="en-GB"/>
        </w:rPr>
        <w:t xml:space="preserve"> </w:t>
      </w:r>
      <w:proofErr w:type="spellStart"/>
      <w:r w:rsidR="00416C10" w:rsidRPr="00DD6FDD">
        <w:rPr>
          <w:color w:val="000000" w:themeColor="text1"/>
          <w:lang w:val="en-GB"/>
        </w:rPr>
        <w:t>Siepel</w:t>
      </w:r>
      <w:proofErr w:type="spellEnd"/>
      <w:r w:rsidR="00416C10" w:rsidRPr="00745164">
        <w:rPr>
          <w:color w:val="000000" w:themeColor="text1"/>
          <w:lang w:val="en-GB"/>
        </w:rPr>
        <w:t>,</w:t>
      </w:r>
      <w:r w:rsidR="00416C10">
        <w:rPr>
          <w:color w:val="000000" w:themeColor="text1"/>
          <w:lang w:val="en-GB"/>
        </w:rPr>
        <w:t xml:space="preserve"> </w:t>
      </w:r>
      <w:r w:rsidR="00416C10" w:rsidRPr="00DD6FDD">
        <w:rPr>
          <w:color w:val="000000" w:themeColor="text1"/>
          <w:lang w:val="en-GB"/>
        </w:rPr>
        <w:t>2021</w:t>
      </w:r>
      <w:r w:rsidR="00E22ED0" w:rsidRPr="00AA2D9A">
        <w:rPr>
          <w:color w:val="000000" w:themeColor="text1"/>
          <w:lang w:val="en-GB"/>
        </w:rPr>
        <w:t>)</w:t>
      </w:r>
      <w:r w:rsidR="00416C10">
        <w:rPr>
          <w:color w:val="000000" w:themeColor="text1"/>
          <w:lang w:val="en-GB"/>
        </w:rPr>
        <w:t>. A</w:t>
      </w:r>
      <w:r w:rsidR="00E22ED0" w:rsidRPr="00AA2D9A">
        <w:rPr>
          <w:color w:val="000000" w:themeColor="text1"/>
          <w:lang w:val="en-GB"/>
        </w:rPr>
        <w:t>ll predict that the slope for the rate of maintenance metabolism should decrease with increasing temperature, temperature effects on the size-abundance patterns that we observed across phytoplankton communities apparently cannot be explained simply in terms of these hypothetical physiological effects.</w:t>
      </w:r>
    </w:p>
    <w:p w14:paraId="08F4D578" w14:textId="566D0402" w:rsidR="00EF035D" w:rsidRPr="00AA2D9A" w:rsidRDefault="004B4378" w:rsidP="00B244C9">
      <w:pPr>
        <w:spacing w:line="480" w:lineRule="auto"/>
        <w:ind w:firstLine="708"/>
        <w:jc w:val="both"/>
        <w:rPr>
          <w:color w:val="000000" w:themeColor="text1"/>
          <w:lang w:val="en-GB"/>
        </w:rPr>
      </w:pPr>
      <w:r w:rsidRPr="00AA2D9A">
        <w:rPr>
          <w:color w:val="000000" w:themeColor="text1"/>
          <w:lang w:val="en-GB"/>
        </w:rPr>
        <w:t xml:space="preserve">Although some aspects of our results still require </w:t>
      </w:r>
      <w:r w:rsidR="00C63BD1" w:rsidRPr="00AA2D9A">
        <w:rPr>
          <w:color w:val="000000" w:themeColor="text1"/>
          <w:lang w:val="en-GB"/>
        </w:rPr>
        <w:t xml:space="preserve">further </w:t>
      </w:r>
      <w:r w:rsidRPr="00AA2D9A">
        <w:rPr>
          <w:color w:val="000000" w:themeColor="text1"/>
          <w:lang w:val="en-GB"/>
        </w:rPr>
        <w:t>explanation, t</w:t>
      </w:r>
      <w:r w:rsidR="00710980" w:rsidRPr="00AA2D9A">
        <w:rPr>
          <w:color w:val="000000" w:themeColor="text1"/>
          <w:lang w:val="en-GB"/>
        </w:rPr>
        <w:t>hey demonstrate that predictions from major ecological rules or theories are contingent on environmental conditions. Phytoplankton</w:t>
      </w:r>
      <w:r w:rsidR="003D32D4" w:rsidRPr="00AA2D9A">
        <w:rPr>
          <w:color w:val="000000" w:themeColor="text1"/>
          <w:lang w:val="en-GB"/>
        </w:rPr>
        <w:t xml:space="preserve"> </w:t>
      </w:r>
      <w:r w:rsidR="00710980" w:rsidRPr="00AA2D9A">
        <w:rPr>
          <w:color w:val="000000" w:themeColor="text1"/>
          <w:lang w:val="en-GB"/>
        </w:rPr>
        <w:t xml:space="preserve">size-abundance relationships may in general not follow the MTE, unlike </w:t>
      </w:r>
      <w:r w:rsidR="003744DC" w:rsidRPr="00AA2D9A">
        <w:rPr>
          <w:color w:val="000000" w:themeColor="text1"/>
          <w:lang w:val="en-GB"/>
        </w:rPr>
        <w:t xml:space="preserve">that observed for </w:t>
      </w:r>
      <w:r w:rsidR="00710980" w:rsidRPr="00AA2D9A">
        <w:rPr>
          <w:color w:val="000000" w:themeColor="text1"/>
          <w:lang w:val="en-GB"/>
        </w:rPr>
        <w:t>other taxa (</w:t>
      </w:r>
      <w:proofErr w:type="spellStart"/>
      <w:r w:rsidR="00710980" w:rsidRPr="00AA2D9A">
        <w:rPr>
          <w:color w:val="000000" w:themeColor="text1"/>
          <w:lang w:val="en-GB"/>
        </w:rPr>
        <w:t>Huete</w:t>
      </w:r>
      <w:proofErr w:type="spellEnd"/>
      <w:r w:rsidR="00710980" w:rsidRPr="00AA2D9A">
        <w:rPr>
          <w:color w:val="000000" w:themeColor="text1"/>
          <w:lang w:val="en-GB"/>
        </w:rPr>
        <w:t>-Ortega et al.</w:t>
      </w:r>
      <w:r w:rsidR="00543E33">
        <w:rPr>
          <w:color w:val="000000" w:themeColor="text1"/>
          <w:lang w:val="en-GB"/>
        </w:rPr>
        <w:t>,</w:t>
      </w:r>
      <w:r w:rsidR="00710980" w:rsidRPr="00AA2D9A">
        <w:rPr>
          <w:color w:val="000000" w:themeColor="text1"/>
          <w:lang w:val="en-GB"/>
        </w:rPr>
        <w:t xml:space="preserve"> 2012, </w:t>
      </w:r>
      <w:proofErr w:type="spellStart"/>
      <w:r w:rsidR="00710980" w:rsidRPr="00AA2D9A">
        <w:rPr>
          <w:color w:val="000000" w:themeColor="text1"/>
          <w:lang w:val="en-GB"/>
        </w:rPr>
        <w:t>Marañón</w:t>
      </w:r>
      <w:proofErr w:type="spellEnd"/>
      <w:r w:rsidR="00543E33">
        <w:rPr>
          <w:color w:val="000000" w:themeColor="text1"/>
          <w:lang w:val="en-GB"/>
        </w:rPr>
        <w:t>,</w:t>
      </w:r>
      <w:r w:rsidR="00710980" w:rsidRPr="00AA2D9A">
        <w:rPr>
          <w:color w:val="000000" w:themeColor="text1"/>
          <w:lang w:val="en-GB"/>
        </w:rPr>
        <w:t xml:space="preserve"> 2015). Resource availability may change the expression of </w:t>
      </w:r>
      <w:r w:rsidR="00694D84" w:rsidRPr="00AA2D9A">
        <w:rPr>
          <w:color w:val="000000" w:themeColor="text1"/>
          <w:lang w:val="en-GB"/>
        </w:rPr>
        <w:t xml:space="preserve">a community-level </w:t>
      </w:r>
      <w:r w:rsidR="00710980" w:rsidRPr="00AA2D9A">
        <w:rPr>
          <w:color w:val="000000" w:themeColor="text1"/>
          <w:lang w:val="en-GB"/>
        </w:rPr>
        <w:t>TSR (Tabi et al.</w:t>
      </w:r>
      <w:r w:rsidR="00543E33">
        <w:rPr>
          <w:color w:val="000000" w:themeColor="text1"/>
          <w:lang w:val="en-GB"/>
        </w:rPr>
        <w:t>,</w:t>
      </w:r>
      <w:r w:rsidR="00710980" w:rsidRPr="00AA2D9A">
        <w:rPr>
          <w:color w:val="000000" w:themeColor="text1"/>
          <w:lang w:val="en-GB"/>
        </w:rPr>
        <w:t xml:space="preserve"> 2020) and temperature may change the expression of </w:t>
      </w:r>
      <w:r w:rsidR="00694D84" w:rsidRPr="00AA2D9A">
        <w:rPr>
          <w:color w:val="000000" w:themeColor="text1"/>
          <w:lang w:val="en-GB"/>
        </w:rPr>
        <w:t xml:space="preserve">a community-level </w:t>
      </w:r>
      <w:r w:rsidR="00710980" w:rsidRPr="00AA2D9A">
        <w:rPr>
          <w:color w:val="000000" w:themeColor="text1"/>
          <w:lang w:val="en-GB"/>
        </w:rPr>
        <w:t xml:space="preserve">RR. </w:t>
      </w:r>
      <w:r w:rsidR="00BA31E2" w:rsidRPr="00AA2D9A">
        <w:rPr>
          <w:color w:val="000000" w:themeColor="text1"/>
          <w:lang w:val="en-GB"/>
        </w:rPr>
        <w:t xml:space="preserve">Furthermore, </w:t>
      </w:r>
      <w:r w:rsidR="00BD3DEE" w:rsidRPr="00AA2D9A">
        <w:rPr>
          <w:color w:val="000000" w:themeColor="text1"/>
          <w:lang w:val="en-GB"/>
        </w:rPr>
        <w:t xml:space="preserve">size-selective predation may change the expression of both community-level </w:t>
      </w:r>
      <w:r w:rsidR="00BA31E2" w:rsidRPr="00AA2D9A">
        <w:rPr>
          <w:color w:val="000000" w:themeColor="text1"/>
          <w:lang w:val="en-GB"/>
        </w:rPr>
        <w:t>‘</w:t>
      </w:r>
      <w:proofErr w:type="gramStart"/>
      <w:r w:rsidR="00AB3A0D" w:rsidRPr="00AA2D9A">
        <w:rPr>
          <w:color w:val="000000" w:themeColor="text1"/>
          <w:lang w:val="en-GB"/>
        </w:rPr>
        <w:t>rules</w:t>
      </w:r>
      <w:r w:rsidR="0055188F" w:rsidRPr="00AA2D9A">
        <w:rPr>
          <w:color w:val="000000" w:themeColor="text1"/>
          <w:lang w:val="en-GB"/>
        </w:rPr>
        <w:t>’</w:t>
      </w:r>
      <w:proofErr w:type="gramEnd"/>
      <w:r w:rsidR="00BD3DEE" w:rsidRPr="00AA2D9A">
        <w:rPr>
          <w:color w:val="000000" w:themeColor="text1"/>
          <w:lang w:val="en-GB"/>
        </w:rPr>
        <w:t>.</w:t>
      </w:r>
    </w:p>
    <w:p w14:paraId="4CA675F5" w14:textId="77777777" w:rsidR="001149E8" w:rsidRDefault="004B4378" w:rsidP="00BE4079">
      <w:pPr>
        <w:spacing w:line="480" w:lineRule="auto"/>
        <w:ind w:firstLine="708"/>
        <w:jc w:val="both"/>
        <w:rPr>
          <w:color w:val="000000" w:themeColor="text1"/>
          <w:lang w:val="en-GB"/>
        </w:rPr>
      </w:pPr>
      <w:r w:rsidRPr="00AA2D9A">
        <w:rPr>
          <w:color w:val="000000" w:themeColor="text1"/>
          <w:lang w:val="en-GB"/>
        </w:rPr>
        <w:t>Our research provides important insights into the response of phytoplankton communities to climate change and forecast changes to size-based community structure, we will need to account for the effects of resource/nutrient availability and predation pressu</w:t>
      </w:r>
      <w:r w:rsidRPr="00AA2D9A">
        <w:rPr>
          <w:color w:val="000000" w:themeColor="text1"/>
          <w:lang w:val="en-GB"/>
        </w:rPr>
        <w:t xml:space="preserve">re, rather than only temperature. Understanding how and why size-abundance relationships respond to environmental changes may provide fundamental insights into the ecological malleability of communities in nature (Petchey </w:t>
      </w:r>
      <w:r w:rsidR="00433324">
        <w:rPr>
          <w:color w:val="000000" w:themeColor="text1"/>
          <w:lang w:val="en-GB"/>
        </w:rPr>
        <w:t>&amp;</w:t>
      </w:r>
      <w:r w:rsidRPr="00AA2D9A">
        <w:rPr>
          <w:color w:val="000000" w:themeColor="text1"/>
          <w:lang w:val="en-GB"/>
        </w:rPr>
        <w:t xml:space="preserve"> Belgrano</w:t>
      </w:r>
      <w:r w:rsidR="00433324">
        <w:rPr>
          <w:color w:val="000000" w:themeColor="text1"/>
          <w:lang w:val="en-GB"/>
        </w:rPr>
        <w:t>,</w:t>
      </w:r>
      <w:r w:rsidRPr="00AA2D9A">
        <w:rPr>
          <w:color w:val="000000" w:themeColor="text1"/>
          <w:lang w:val="en-GB"/>
        </w:rPr>
        <w:t xml:space="preserve"> 2010). As our inferenc</w:t>
      </w:r>
      <w:r w:rsidRPr="00AA2D9A">
        <w:rPr>
          <w:color w:val="000000" w:themeColor="text1"/>
          <w:lang w:val="en-GB"/>
        </w:rPr>
        <w:t>es here rely on observational data, future experimental work may build on this to link individual-level physiology, growth and survivorship with the structure and processes of populations, communities, and ecosystems, thus linking bodies of ecological theo</w:t>
      </w:r>
      <w:r w:rsidRPr="00AA2D9A">
        <w:rPr>
          <w:color w:val="000000" w:themeColor="text1"/>
          <w:lang w:val="en-GB"/>
        </w:rPr>
        <w:t xml:space="preserve">ry. Our </w:t>
      </w:r>
      <w:r w:rsidRPr="00AA2D9A">
        <w:rPr>
          <w:color w:val="000000" w:themeColor="text1"/>
          <w:lang w:val="en-GB"/>
        </w:rPr>
        <w:lastRenderedPageBreak/>
        <w:t>research also shows that the effects of global change on ecological systems should be examined in realistic ecological contexts and at various hierarchical scales.</w:t>
      </w:r>
    </w:p>
    <w:p w14:paraId="1A35C070" w14:textId="77777777" w:rsidR="001149E8" w:rsidRDefault="001149E8" w:rsidP="00BE4079">
      <w:pPr>
        <w:spacing w:line="480" w:lineRule="auto"/>
        <w:ind w:firstLine="708"/>
        <w:jc w:val="both"/>
        <w:rPr>
          <w:color w:val="000000" w:themeColor="text1"/>
          <w:lang w:val="en-GB"/>
        </w:rPr>
      </w:pPr>
    </w:p>
    <w:p w14:paraId="13534AAC" w14:textId="77777777" w:rsidR="001149E8" w:rsidRDefault="001149E8" w:rsidP="001149E8">
      <w:pPr>
        <w:pStyle w:val="NormalWeb"/>
        <w:spacing w:before="0" w:beforeAutospacing="0" w:after="0" w:afterAutospacing="0" w:line="480" w:lineRule="auto"/>
        <w:jc w:val="both"/>
        <w:rPr>
          <w:b/>
          <w:bCs/>
          <w:color w:val="000000" w:themeColor="text1"/>
          <w:lang w:val="en-US"/>
        </w:rPr>
      </w:pPr>
      <w:r w:rsidRPr="00CC255C">
        <w:rPr>
          <w:b/>
          <w:bCs/>
          <w:color w:val="000000" w:themeColor="text1"/>
          <w:lang w:val="en-US"/>
        </w:rPr>
        <w:t>Acknowledgements</w:t>
      </w:r>
    </w:p>
    <w:p w14:paraId="7D645523" w14:textId="77777777" w:rsidR="001149E8" w:rsidRDefault="001149E8" w:rsidP="001149E8">
      <w:pPr>
        <w:pStyle w:val="NormalWeb"/>
        <w:spacing w:before="0" w:beforeAutospacing="0" w:after="0" w:afterAutospacing="0" w:line="480" w:lineRule="auto"/>
        <w:jc w:val="both"/>
        <w:rPr>
          <w:color w:val="000000" w:themeColor="text1"/>
          <w:lang w:val="en-GB"/>
        </w:rPr>
      </w:pPr>
      <w:r w:rsidRPr="00CC255C">
        <w:rPr>
          <w:color w:val="000000" w:themeColor="text1"/>
          <w:lang w:val="en-GB"/>
        </w:rPr>
        <w:t>We thank Ethan White for his insightful discussions that helped improve this paper. We also thank Uriah Daugaard for helping to make the map of this study.</w:t>
      </w:r>
    </w:p>
    <w:p w14:paraId="0D2329D0" w14:textId="523FC58E" w:rsidR="001149E8" w:rsidRDefault="001149E8" w:rsidP="001149E8">
      <w:pPr>
        <w:pStyle w:val="NormalWeb"/>
        <w:spacing w:before="0" w:beforeAutospacing="0" w:after="0" w:afterAutospacing="0" w:line="480" w:lineRule="auto"/>
        <w:jc w:val="both"/>
        <w:rPr>
          <w:b/>
          <w:bCs/>
          <w:color w:val="000000" w:themeColor="text1"/>
          <w:lang w:val="en-GB"/>
        </w:rPr>
      </w:pPr>
      <w:commentRangeStart w:id="44"/>
      <w:r w:rsidRPr="000C5D5D">
        <w:rPr>
          <w:b/>
          <w:bCs/>
          <w:color w:val="000000" w:themeColor="text1"/>
          <w:lang w:val="en-GB"/>
        </w:rPr>
        <w:t xml:space="preserve">Data </w:t>
      </w:r>
      <w:r>
        <w:rPr>
          <w:b/>
          <w:bCs/>
          <w:color w:val="000000" w:themeColor="text1"/>
          <w:lang w:val="en-GB"/>
        </w:rPr>
        <w:t>availability</w:t>
      </w:r>
      <w:r w:rsidRPr="000C5D5D">
        <w:rPr>
          <w:b/>
          <w:bCs/>
          <w:color w:val="000000" w:themeColor="text1"/>
          <w:lang w:val="en-GB"/>
        </w:rPr>
        <w:t xml:space="preserve"> statement</w:t>
      </w:r>
      <w:commentRangeEnd w:id="44"/>
      <w:r>
        <w:rPr>
          <w:rStyle w:val="CommentReference"/>
          <w:rFonts w:asciiTheme="minorHAnsi" w:eastAsiaTheme="minorHAnsi" w:hAnsiTheme="minorHAnsi" w:cstheme="minorBidi"/>
          <w:lang w:eastAsia="en-US"/>
        </w:rPr>
        <w:commentReference w:id="44"/>
      </w:r>
    </w:p>
    <w:p w14:paraId="738AB5F2" w14:textId="379EEB80" w:rsidR="00FC5C8F" w:rsidRPr="00FC5C8F" w:rsidRDefault="00FC5C8F" w:rsidP="00FC5C8F">
      <w:pPr>
        <w:spacing w:line="480" w:lineRule="auto"/>
        <w:jc w:val="both"/>
        <w:rPr>
          <w:bCs/>
          <w:color w:val="000000" w:themeColor="text1"/>
          <w:lang w:val="en-US"/>
        </w:rPr>
      </w:pPr>
      <w:r>
        <w:rPr>
          <w:bCs/>
          <w:color w:val="000000" w:themeColor="text1"/>
          <w:lang w:val="en-US"/>
        </w:rPr>
        <w:t xml:space="preserve">Code and data are available at </w:t>
      </w:r>
      <w:hyperlink r:id="rId16" w:history="1">
        <w:r w:rsidRPr="00A94E4D">
          <w:rPr>
            <w:rStyle w:val="Hyperlink"/>
            <w:bCs/>
            <w:lang w:val="en-US"/>
          </w:rPr>
          <w:t>https://github.com/jswesner/NLAlakes</w:t>
        </w:r>
      </w:hyperlink>
      <w:r>
        <w:rPr>
          <w:bCs/>
          <w:color w:val="000000" w:themeColor="text1"/>
          <w:lang w:val="en-US"/>
        </w:rPr>
        <w:t xml:space="preserve"> (to be permanently archived upon submission).</w:t>
      </w:r>
    </w:p>
    <w:p w14:paraId="1907BB0D" w14:textId="516EC60C" w:rsidR="001149E8" w:rsidRDefault="001149E8" w:rsidP="001149E8">
      <w:pPr>
        <w:pStyle w:val="NormalWeb"/>
        <w:spacing w:before="0" w:beforeAutospacing="0" w:after="0" w:afterAutospacing="0" w:line="480" w:lineRule="auto"/>
        <w:jc w:val="both"/>
        <w:rPr>
          <w:b/>
          <w:bCs/>
          <w:color w:val="000000" w:themeColor="text1"/>
          <w:lang w:val="en-US"/>
        </w:rPr>
      </w:pPr>
      <w:r>
        <w:rPr>
          <w:b/>
          <w:bCs/>
          <w:color w:val="000000" w:themeColor="text1"/>
          <w:lang w:val="en-US"/>
        </w:rPr>
        <w:t>Conflict of interest statement</w:t>
      </w:r>
    </w:p>
    <w:p w14:paraId="2C34D517" w14:textId="365CCCD8" w:rsidR="00FC5C8F" w:rsidRPr="00FC5C8F" w:rsidRDefault="00FC5C8F" w:rsidP="001149E8">
      <w:pPr>
        <w:pStyle w:val="NormalWeb"/>
        <w:spacing w:before="0" w:beforeAutospacing="0" w:after="0" w:afterAutospacing="0" w:line="480" w:lineRule="auto"/>
        <w:jc w:val="both"/>
        <w:rPr>
          <w:color w:val="000000" w:themeColor="text1"/>
          <w:lang w:val="en-US"/>
        </w:rPr>
      </w:pPr>
      <w:r w:rsidRPr="00FC5C8F">
        <w:rPr>
          <w:color w:val="000000" w:themeColor="text1"/>
          <w:lang w:val="en-US"/>
        </w:rPr>
        <w:t xml:space="preserve">The authors declare no conflict of interest. </w:t>
      </w:r>
    </w:p>
    <w:p w14:paraId="589F94D3" w14:textId="77777777" w:rsidR="001149E8" w:rsidRPr="00CC255C" w:rsidRDefault="001149E8" w:rsidP="001149E8">
      <w:pPr>
        <w:pStyle w:val="NormalWeb"/>
        <w:spacing w:before="0" w:beforeAutospacing="0" w:after="0" w:afterAutospacing="0" w:line="480" w:lineRule="auto"/>
        <w:jc w:val="both"/>
        <w:rPr>
          <w:b/>
          <w:bCs/>
          <w:color w:val="000000" w:themeColor="text1"/>
          <w:lang w:val="en-IN"/>
        </w:rPr>
      </w:pPr>
      <w:r>
        <w:rPr>
          <w:b/>
          <w:bCs/>
          <w:color w:val="000000" w:themeColor="text1"/>
          <w:lang w:val="en-US"/>
        </w:rPr>
        <w:t>Funding statement</w:t>
      </w:r>
    </w:p>
    <w:p w14:paraId="7D1D37D8" w14:textId="5727DF60" w:rsidR="001149E8" w:rsidRPr="00CC255C" w:rsidRDefault="001149E8" w:rsidP="001149E8">
      <w:pPr>
        <w:pStyle w:val="NormalWeb"/>
        <w:spacing w:before="0" w:beforeAutospacing="0" w:after="0" w:afterAutospacing="0" w:line="480" w:lineRule="auto"/>
        <w:jc w:val="both"/>
        <w:rPr>
          <w:b/>
          <w:bCs/>
          <w:color w:val="000000" w:themeColor="text1"/>
          <w:lang w:val="en-US"/>
        </w:rPr>
      </w:pPr>
      <w:r w:rsidRPr="00CC255C">
        <w:rPr>
          <w:color w:val="000000" w:themeColor="text1"/>
          <w:lang w:val="en-GB"/>
        </w:rPr>
        <w:t>Vojsava Gjoni was supported by Swiss National Scientific Foundation (SNSF) Scientific exchange grand scholarship provided by the Swiss National Foundation in Switzerland</w:t>
      </w:r>
      <w:r w:rsidR="00FC5C8F">
        <w:rPr>
          <w:color w:val="000000" w:themeColor="text1"/>
          <w:lang w:val="en-GB"/>
        </w:rPr>
        <w:t xml:space="preserve">. </w:t>
      </w:r>
      <w:r w:rsidR="00FC5C8F" w:rsidRPr="00672245">
        <w:rPr>
          <w:color w:val="000000" w:themeColor="text1"/>
          <w:lang w:val="en-US"/>
        </w:rPr>
        <w:t>This material is based upon work supported by the National Science Foundation under Grant No. 2106067 to JSW.</w:t>
      </w:r>
    </w:p>
    <w:p w14:paraId="240A6DD7" w14:textId="64F44776" w:rsidR="00C65F2E" w:rsidRDefault="001149E8" w:rsidP="00FC5C8F">
      <w:pPr>
        <w:spacing w:line="480" w:lineRule="auto"/>
        <w:jc w:val="both"/>
        <w:rPr>
          <w:strike/>
          <w:color w:val="000000" w:themeColor="text1"/>
          <w:lang w:val="en-GB"/>
        </w:rPr>
      </w:pPr>
      <w:commentRangeStart w:id="45"/>
      <w:proofErr w:type="spellStart"/>
      <w:r w:rsidRPr="00CC255C">
        <w:rPr>
          <w:b/>
          <w:bCs/>
          <w:color w:val="000000" w:themeColor="text1"/>
          <w:lang w:val="en-US"/>
        </w:rPr>
        <w:t>Biosketch</w:t>
      </w:r>
      <w:commentRangeEnd w:id="45"/>
      <w:proofErr w:type="spellEnd"/>
      <w:r>
        <w:rPr>
          <w:rStyle w:val="CommentReference"/>
          <w:rFonts w:asciiTheme="minorHAnsi" w:eastAsiaTheme="minorHAnsi" w:hAnsiTheme="minorHAnsi" w:cstheme="minorBidi"/>
          <w:lang w:eastAsia="en-US"/>
        </w:rPr>
        <w:commentReference w:id="45"/>
      </w:r>
      <w:r>
        <w:rPr>
          <w:strike/>
          <w:color w:val="000000" w:themeColor="text1"/>
          <w:lang w:val="en-GB"/>
        </w:rPr>
        <w:br w:type="page"/>
      </w:r>
    </w:p>
    <w:p w14:paraId="768345F0" w14:textId="77777777" w:rsidR="00F2596E" w:rsidRPr="00AA2D9A" w:rsidRDefault="004B4378" w:rsidP="00F353CC">
      <w:pPr>
        <w:spacing w:line="480" w:lineRule="auto"/>
        <w:jc w:val="both"/>
        <w:rPr>
          <w:b/>
          <w:bCs/>
          <w:color w:val="000000" w:themeColor="text1"/>
          <w:lang w:val="en-GB"/>
        </w:rPr>
      </w:pPr>
      <w:commentRangeStart w:id="46"/>
      <w:r w:rsidRPr="00AA2D9A">
        <w:rPr>
          <w:b/>
          <w:bCs/>
          <w:color w:val="000000" w:themeColor="text1"/>
          <w:lang w:val="en-GB"/>
        </w:rPr>
        <w:lastRenderedPageBreak/>
        <w:t>References</w:t>
      </w:r>
      <w:commentRangeEnd w:id="46"/>
      <w:r w:rsidR="00C82446">
        <w:rPr>
          <w:rStyle w:val="CommentReference"/>
          <w:rFonts w:asciiTheme="minorHAnsi" w:eastAsiaTheme="minorHAnsi" w:hAnsiTheme="minorHAnsi" w:cstheme="minorBidi"/>
          <w:lang w:eastAsia="en-US"/>
        </w:rPr>
        <w:commentReference w:id="46"/>
      </w:r>
    </w:p>
    <w:p w14:paraId="5CA66B41" w14:textId="626B1E56" w:rsidR="00745164" w:rsidRPr="00AA2D9A" w:rsidRDefault="004B4378" w:rsidP="00BE4079">
      <w:pPr>
        <w:spacing w:line="480" w:lineRule="auto"/>
        <w:ind w:left="720" w:hanging="720"/>
        <w:jc w:val="both"/>
        <w:rPr>
          <w:color w:val="000000" w:themeColor="text1"/>
          <w:lang w:val="en-GB"/>
        </w:rPr>
      </w:pPr>
      <w:r w:rsidRPr="00AA2D9A">
        <w:rPr>
          <w:color w:val="000000" w:themeColor="text1"/>
          <w:lang w:val="en-GB"/>
        </w:rPr>
        <w:t xml:space="preserve">Abrams, P. A. </w:t>
      </w:r>
      <w:r w:rsidRPr="00745164">
        <w:rPr>
          <w:color w:val="000000" w:themeColor="text1"/>
          <w:lang w:val="en-GB"/>
        </w:rPr>
        <w:t>(</w:t>
      </w:r>
      <w:r w:rsidRPr="00AA2D9A">
        <w:rPr>
          <w:color w:val="000000" w:themeColor="text1"/>
          <w:lang w:val="en-GB"/>
        </w:rPr>
        <w:t>1993</w:t>
      </w:r>
      <w:r w:rsidRPr="00745164">
        <w:rPr>
          <w:color w:val="000000" w:themeColor="text1"/>
          <w:lang w:val="en-GB"/>
        </w:rPr>
        <w:t>)</w:t>
      </w:r>
      <w:r w:rsidRPr="00AA2D9A">
        <w:rPr>
          <w:color w:val="000000" w:themeColor="text1"/>
          <w:lang w:val="en-GB"/>
        </w:rPr>
        <w:t xml:space="preserve">. Effect of increased productivity on the abundances of trophic levels. </w:t>
      </w:r>
      <w:r w:rsidRPr="00AA2D9A">
        <w:rPr>
          <w:i/>
          <w:iCs/>
          <w:color w:val="000000" w:themeColor="text1"/>
          <w:lang w:val="en-GB"/>
        </w:rPr>
        <w:t>The American Naturalist</w:t>
      </w:r>
      <w:r w:rsidRPr="00745164">
        <w:rPr>
          <w:color w:val="000000" w:themeColor="text1"/>
          <w:lang w:val="en-GB"/>
        </w:rPr>
        <w:t>,</w:t>
      </w:r>
      <w:r w:rsidRPr="00AA2D9A">
        <w:rPr>
          <w:color w:val="000000" w:themeColor="text1"/>
          <w:lang w:val="en-GB"/>
        </w:rPr>
        <w:t xml:space="preserve"> 141</w:t>
      </w:r>
      <w:r w:rsidRPr="00745164">
        <w:rPr>
          <w:color w:val="000000" w:themeColor="text1"/>
          <w:lang w:val="en-GB"/>
        </w:rPr>
        <w:t xml:space="preserve">, </w:t>
      </w:r>
      <w:r w:rsidRPr="00AA2D9A">
        <w:rPr>
          <w:color w:val="000000" w:themeColor="text1"/>
          <w:lang w:val="en-GB"/>
        </w:rPr>
        <w:t>351</w:t>
      </w:r>
      <w:r w:rsidRPr="00745164">
        <w:rPr>
          <w:color w:val="000000" w:themeColor="text1"/>
          <w:lang w:val="en-GB"/>
        </w:rPr>
        <w:t>–</w:t>
      </w:r>
      <w:r w:rsidRPr="00AA2D9A">
        <w:rPr>
          <w:color w:val="000000" w:themeColor="text1"/>
          <w:lang w:val="en-GB"/>
        </w:rPr>
        <w:t>371.</w:t>
      </w:r>
    </w:p>
    <w:p w14:paraId="776D830A" w14:textId="1D285647" w:rsidR="00745164" w:rsidRPr="00AA2D9A" w:rsidRDefault="004B4378" w:rsidP="00BE4079">
      <w:pPr>
        <w:spacing w:line="480" w:lineRule="auto"/>
        <w:ind w:left="720" w:hanging="720"/>
        <w:jc w:val="both"/>
        <w:rPr>
          <w:color w:val="000000" w:themeColor="text1"/>
          <w:shd w:val="clear" w:color="auto" w:fill="FFFFFF"/>
          <w:lang w:val="en-GB"/>
        </w:rPr>
      </w:pPr>
      <w:proofErr w:type="spellStart"/>
      <w:r w:rsidRPr="00AA2D9A">
        <w:rPr>
          <w:color w:val="000000" w:themeColor="text1"/>
          <w:shd w:val="clear" w:color="auto" w:fill="FFFFFF"/>
          <w:lang w:val="en-GB"/>
        </w:rPr>
        <w:t>Agawin</w:t>
      </w:r>
      <w:proofErr w:type="spellEnd"/>
      <w:r w:rsidRPr="00AA2D9A">
        <w:rPr>
          <w:color w:val="000000" w:themeColor="text1"/>
          <w:shd w:val="clear" w:color="auto" w:fill="FFFFFF"/>
          <w:lang w:val="en-GB"/>
        </w:rPr>
        <w:t>, N</w:t>
      </w:r>
      <w:r w:rsidRPr="00745164">
        <w:rPr>
          <w:color w:val="000000" w:themeColor="text1"/>
          <w:shd w:val="clear" w:color="auto" w:fill="FFFFFF"/>
          <w:lang w:val="en-GB"/>
        </w:rPr>
        <w:t xml:space="preserve">. </w:t>
      </w:r>
      <w:r w:rsidRPr="00AA2D9A">
        <w:rPr>
          <w:color w:val="000000" w:themeColor="text1"/>
          <w:shd w:val="clear" w:color="auto" w:fill="FFFFFF"/>
          <w:lang w:val="en-GB"/>
        </w:rPr>
        <w:t>S</w:t>
      </w:r>
      <w:r w:rsidRPr="00745164">
        <w:rPr>
          <w:color w:val="000000" w:themeColor="text1"/>
          <w:shd w:val="clear" w:color="auto" w:fill="FFFFFF"/>
          <w:lang w:val="en-GB"/>
        </w:rPr>
        <w:t xml:space="preserve">. </w:t>
      </w:r>
      <w:r w:rsidRPr="00AA2D9A">
        <w:rPr>
          <w:color w:val="000000" w:themeColor="text1"/>
          <w:shd w:val="clear" w:color="auto" w:fill="FFFFFF"/>
          <w:lang w:val="en-GB"/>
        </w:rPr>
        <w:t>R</w:t>
      </w:r>
      <w:r w:rsidRPr="00745164">
        <w:rPr>
          <w:color w:val="000000" w:themeColor="text1"/>
          <w:shd w:val="clear" w:color="auto" w:fill="FFFFFF"/>
          <w:lang w:val="en-GB"/>
        </w:rPr>
        <w:t>.</w:t>
      </w:r>
      <w:r w:rsidRPr="00AA2D9A">
        <w:rPr>
          <w:color w:val="000000" w:themeColor="text1"/>
          <w:shd w:val="clear" w:color="auto" w:fill="FFFFFF"/>
          <w:lang w:val="en-GB"/>
        </w:rPr>
        <w:t xml:space="preserve">, Duarte, </w:t>
      </w:r>
      <w:r w:rsidRPr="00745164">
        <w:rPr>
          <w:color w:val="000000" w:themeColor="text1"/>
          <w:shd w:val="clear" w:color="auto" w:fill="FFFFFF"/>
          <w:lang w:val="en-GB"/>
        </w:rPr>
        <w:t>C. M., &amp;</w:t>
      </w:r>
      <w:r w:rsidRPr="00AA2D9A">
        <w:rPr>
          <w:color w:val="000000" w:themeColor="text1"/>
          <w:shd w:val="clear" w:color="auto" w:fill="FFFFFF"/>
          <w:lang w:val="en-GB"/>
        </w:rPr>
        <w:t xml:space="preserve"> </w:t>
      </w:r>
      <w:proofErr w:type="spellStart"/>
      <w:r w:rsidRPr="00AA2D9A">
        <w:rPr>
          <w:color w:val="000000" w:themeColor="text1"/>
          <w:shd w:val="clear" w:color="auto" w:fill="FFFFFF"/>
          <w:lang w:val="en-GB"/>
        </w:rPr>
        <w:t>Agustí</w:t>
      </w:r>
      <w:proofErr w:type="spellEnd"/>
      <w:r w:rsidRPr="00745164">
        <w:rPr>
          <w:color w:val="000000" w:themeColor="text1"/>
          <w:shd w:val="clear" w:color="auto" w:fill="FFFFFF"/>
          <w:lang w:val="en-GB"/>
        </w:rPr>
        <w:t>, S</w:t>
      </w:r>
      <w:r w:rsidRPr="00AA2D9A">
        <w:rPr>
          <w:color w:val="000000" w:themeColor="text1"/>
          <w:shd w:val="clear" w:color="auto" w:fill="FFFFFF"/>
          <w:lang w:val="en-GB"/>
        </w:rPr>
        <w:t>.</w:t>
      </w:r>
      <w:r w:rsidRPr="00745164">
        <w:rPr>
          <w:color w:val="000000" w:themeColor="text1"/>
          <w:shd w:val="clear" w:color="auto" w:fill="FFFFFF"/>
          <w:lang w:val="en-GB"/>
        </w:rPr>
        <w:t xml:space="preserve"> (2000).</w:t>
      </w:r>
      <w:r w:rsidRPr="00AA2D9A">
        <w:rPr>
          <w:color w:val="000000" w:themeColor="text1"/>
          <w:shd w:val="clear" w:color="auto" w:fill="FFFFFF"/>
          <w:lang w:val="en-GB"/>
        </w:rPr>
        <w:t xml:space="preserve"> Nutrient and temperature control of the contribution of picoplankton to phytoplankton biomass and production.</w:t>
      </w:r>
      <w:r w:rsidRPr="00745164">
        <w:rPr>
          <w:color w:val="000000" w:themeColor="text1"/>
          <w:shd w:val="clear" w:color="auto" w:fill="FFFFFF"/>
          <w:lang w:val="en-GB"/>
        </w:rPr>
        <w:t xml:space="preserve"> </w:t>
      </w:r>
      <w:r w:rsidRPr="00AA2D9A">
        <w:rPr>
          <w:i/>
          <w:iCs/>
          <w:color w:val="000000" w:themeColor="text1"/>
          <w:shd w:val="clear" w:color="auto" w:fill="FFFFFF"/>
          <w:lang w:val="en-GB"/>
        </w:rPr>
        <w:t>Limnology and oceanography</w:t>
      </w:r>
      <w:r w:rsidRPr="00745164">
        <w:rPr>
          <w:color w:val="000000" w:themeColor="text1"/>
          <w:shd w:val="clear" w:color="auto" w:fill="FFFFFF"/>
          <w:lang w:val="en-GB"/>
        </w:rPr>
        <w:t xml:space="preserve">, </w:t>
      </w:r>
      <w:r w:rsidRPr="00AA2D9A">
        <w:rPr>
          <w:color w:val="000000" w:themeColor="text1"/>
          <w:shd w:val="clear" w:color="auto" w:fill="FFFFFF"/>
          <w:lang w:val="en-GB"/>
        </w:rPr>
        <w:t>45, 591</w:t>
      </w:r>
      <w:r w:rsidRPr="00745164">
        <w:rPr>
          <w:color w:val="000000" w:themeColor="text1"/>
          <w:shd w:val="clear" w:color="auto" w:fill="FFFFFF"/>
          <w:lang w:val="en-GB"/>
        </w:rPr>
        <w:t>–</w:t>
      </w:r>
      <w:r w:rsidRPr="00AA2D9A">
        <w:rPr>
          <w:color w:val="000000" w:themeColor="text1"/>
          <w:shd w:val="clear" w:color="auto" w:fill="FFFFFF"/>
          <w:lang w:val="en-GB"/>
        </w:rPr>
        <w:t>600.</w:t>
      </w:r>
    </w:p>
    <w:p w14:paraId="3F48FC16" w14:textId="0827CA4B" w:rsidR="00745164" w:rsidRPr="00AA2D9A" w:rsidDel="00C93E25" w:rsidRDefault="004B4378" w:rsidP="00BE4079">
      <w:pPr>
        <w:spacing w:line="480" w:lineRule="auto"/>
        <w:ind w:left="720" w:hanging="720"/>
        <w:jc w:val="both"/>
        <w:rPr>
          <w:moveFrom w:id="47" w:author="Wesner, Jeff S" w:date="2023-02-21T13:23:00Z"/>
          <w:bCs/>
          <w:color w:val="000000" w:themeColor="text1"/>
          <w:lang w:val="en-GB"/>
        </w:rPr>
      </w:pPr>
      <w:moveFromRangeStart w:id="48" w:author="Wesner, Jeff S" w:date="2023-02-21T13:23:00Z" w:name="move127878236"/>
      <w:moveFrom w:id="49" w:author="Wesner, Jeff S" w:date="2023-02-21T13:23:00Z">
        <w:r w:rsidRPr="00AA2D9A" w:rsidDel="00C93E25">
          <w:rPr>
            <w:bCs/>
            <w:color w:val="000000" w:themeColor="text1"/>
            <w:lang w:val="en-GB"/>
          </w:rPr>
          <w:t>Arel-Bundock</w:t>
        </w:r>
        <w:r w:rsidRPr="00745164" w:rsidDel="00C93E25">
          <w:rPr>
            <w:bCs/>
            <w:color w:val="000000" w:themeColor="text1"/>
            <w:lang w:val="en-GB"/>
          </w:rPr>
          <w:t>,</w:t>
        </w:r>
        <w:r w:rsidRPr="00AA2D9A" w:rsidDel="00C93E25">
          <w:rPr>
            <w:bCs/>
            <w:color w:val="000000" w:themeColor="text1"/>
            <w:lang w:val="en-GB"/>
          </w:rPr>
          <w:t xml:space="preserve"> V</w:t>
        </w:r>
        <w:r w:rsidRPr="00745164" w:rsidDel="00C93E25">
          <w:rPr>
            <w:bCs/>
            <w:color w:val="000000" w:themeColor="text1"/>
            <w:lang w:val="en-GB"/>
          </w:rPr>
          <w:t>.</w:t>
        </w:r>
        <w:r w:rsidRPr="00AA2D9A" w:rsidDel="00C93E25">
          <w:rPr>
            <w:bCs/>
            <w:color w:val="000000" w:themeColor="text1"/>
            <w:lang w:val="en-GB"/>
          </w:rPr>
          <w:t xml:space="preserve"> (2022). modelsummary: Data and </w:t>
        </w:r>
        <w:r w:rsidRPr="00745164" w:rsidDel="00C93E25">
          <w:rPr>
            <w:bCs/>
            <w:color w:val="000000" w:themeColor="text1"/>
            <w:lang w:val="en-GB"/>
          </w:rPr>
          <w:t>m</w:t>
        </w:r>
        <w:r w:rsidRPr="00AA2D9A" w:rsidDel="00C93E25">
          <w:rPr>
            <w:bCs/>
            <w:color w:val="000000" w:themeColor="text1"/>
            <w:lang w:val="en-GB"/>
          </w:rPr>
          <w:t xml:space="preserve">odel </w:t>
        </w:r>
        <w:r w:rsidRPr="00745164" w:rsidDel="00C93E25">
          <w:rPr>
            <w:bCs/>
            <w:color w:val="000000" w:themeColor="text1"/>
            <w:lang w:val="en-GB"/>
          </w:rPr>
          <w:t>s</w:t>
        </w:r>
        <w:r w:rsidRPr="00AA2D9A" w:rsidDel="00C93E25">
          <w:rPr>
            <w:bCs/>
            <w:color w:val="000000" w:themeColor="text1"/>
            <w:lang w:val="en-GB"/>
          </w:rPr>
          <w:t xml:space="preserve">ummaries in R. </w:t>
        </w:r>
        <w:r w:rsidRPr="00AA2D9A" w:rsidDel="00C93E25">
          <w:rPr>
            <w:bCs/>
            <w:i/>
            <w:iCs/>
            <w:color w:val="000000" w:themeColor="text1"/>
            <w:lang w:val="en-GB"/>
          </w:rPr>
          <w:t>Journal of Statistical Software,</w:t>
        </w:r>
        <w:r w:rsidRPr="00AA2D9A" w:rsidDel="00C93E25">
          <w:rPr>
            <w:bCs/>
            <w:color w:val="000000" w:themeColor="text1"/>
            <w:lang w:val="en-GB"/>
          </w:rPr>
          <w:t xml:space="preserve"> 1</w:t>
        </w:r>
        <w:r w:rsidRPr="00AA2D9A" w:rsidDel="00C93E25">
          <w:rPr>
            <w:bCs/>
            <w:color w:val="000000" w:themeColor="text1"/>
            <w:lang w:val="en-GB"/>
          </w:rPr>
          <w:t>03(1), 1–23</w:t>
        </w:r>
        <w:r w:rsidRPr="00745164" w:rsidDel="00C93E25">
          <w:rPr>
            <w:bCs/>
            <w:color w:val="000000" w:themeColor="text1"/>
            <w:lang w:val="en-GB"/>
          </w:rPr>
          <w:t>.</w:t>
        </w:r>
      </w:moveFrom>
    </w:p>
    <w:moveFromRangeEnd w:id="48"/>
    <w:p w14:paraId="6DFBAFBB" w14:textId="63D5789F" w:rsidR="00745164" w:rsidRPr="00DD6FDD" w:rsidRDefault="004B4378" w:rsidP="00BE4079">
      <w:pPr>
        <w:spacing w:line="480" w:lineRule="auto"/>
        <w:ind w:left="720" w:hanging="720"/>
        <w:jc w:val="both"/>
        <w:rPr>
          <w:color w:val="000000" w:themeColor="text1"/>
          <w:lang w:val="en-GB"/>
        </w:rPr>
      </w:pPr>
      <w:r w:rsidRPr="00DD6FDD">
        <w:rPr>
          <w:color w:val="000000" w:themeColor="text1"/>
        </w:rPr>
        <w:t xml:space="preserve">Arim, M., Berazategui, M., Barreneche, J. M., Ziegler, L., Zarucki M., &amp; Abades, S. R. (2011). </w:t>
      </w:r>
      <w:r w:rsidRPr="00DD6FDD">
        <w:rPr>
          <w:color w:val="000000" w:themeColor="text1"/>
          <w:lang w:val="en-GB"/>
        </w:rPr>
        <w:t xml:space="preserve">Determinants of density–body size scaling within food webs and tools for their detection. </w:t>
      </w:r>
      <w:r w:rsidRPr="00DD6FDD">
        <w:rPr>
          <w:i/>
          <w:iCs/>
          <w:color w:val="000000" w:themeColor="text1"/>
          <w:lang w:val="en-GB"/>
        </w:rPr>
        <w:t>Advances in Ecological Research</w:t>
      </w:r>
      <w:r w:rsidRPr="00745164">
        <w:rPr>
          <w:i/>
          <w:iCs/>
          <w:color w:val="000000" w:themeColor="text1"/>
          <w:lang w:val="en-GB"/>
        </w:rPr>
        <w:t>,</w:t>
      </w:r>
      <w:r w:rsidRPr="00DD6FDD">
        <w:rPr>
          <w:color w:val="000000" w:themeColor="text1"/>
          <w:lang w:val="en-GB"/>
        </w:rPr>
        <w:t xml:space="preserve"> 45</w:t>
      </w:r>
      <w:r w:rsidRPr="00745164">
        <w:rPr>
          <w:color w:val="000000" w:themeColor="text1"/>
          <w:lang w:val="en-GB"/>
        </w:rPr>
        <w:t xml:space="preserve">, </w:t>
      </w:r>
      <w:r w:rsidRPr="00DD6FDD">
        <w:rPr>
          <w:color w:val="000000" w:themeColor="text1"/>
          <w:lang w:val="en-GB"/>
        </w:rPr>
        <w:t>1–39.</w:t>
      </w:r>
    </w:p>
    <w:p w14:paraId="6B918DAB" w14:textId="71C1A3CA"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Atkinson, D. </w:t>
      </w:r>
      <w:r w:rsidRPr="00745164">
        <w:rPr>
          <w:color w:val="000000" w:themeColor="text1"/>
          <w:lang w:val="en-GB"/>
        </w:rPr>
        <w:t>(</w:t>
      </w:r>
      <w:r w:rsidRPr="00DD6FDD">
        <w:rPr>
          <w:color w:val="000000" w:themeColor="text1"/>
          <w:lang w:val="en-GB"/>
        </w:rPr>
        <w:t>1995</w:t>
      </w:r>
      <w:r w:rsidRPr="00745164">
        <w:rPr>
          <w:color w:val="000000" w:themeColor="text1"/>
          <w:lang w:val="en-GB"/>
        </w:rPr>
        <w:t>)</w:t>
      </w:r>
      <w:r w:rsidRPr="00DD6FDD">
        <w:rPr>
          <w:color w:val="000000" w:themeColor="text1"/>
          <w:lang w:val="en-GB"/>
        </w:rPr>
        <w:t xml:space="preserve">. Effects of temperature on the size of aquatic ectotherms: exceptions to the general rule. </w:t>
      </w:r>
      <w:r w:rsidRPr="00DD6FDD">
        <w:rPr>
          <w:i/>
          <w:iCs/>
          <w:color w:val="000000" w:themeColor="text1"/>
          <w:lang w:val="en-GB"/>
        </w:rPr>
        <w:t>Journal of Thermal Biology</w:t>
      </w:r>
      <w:r w:rsidRPr="00745164">
        <w:rPr>
          <w:i/>
          <w:iCs/>
          <w:color w:val="000000" w:themeColor="text1"/>
          <w:lang w:val="en-GB"/>
        </w:rPr>
        <w:t>,</w:t>
      </w:r>
      <w:r w:rsidRPr="00DD6FDD">
        <w:rPr>
          <w:color w:val="000000" w:themeColor="text1"/>
          <w:lang w:val="en-GB"/>
        </w:rPr>
        <w:t xml:space="preserve"> 20(1</w:t>
      </w:r>
      <w:r w:rsidR="00A01D13">
        <w:rPr>
          <w:rFonts w:ascii="Symbol" w:hAnsi="Symbol"/>
          <w:color w:val="000000" w:themeColor="text1"/>
          <w:lang w:val="en-GB"/>
        </w:rPr>
        <w:sym w:font="Symbol" w:char="F02D"/>
      </w:r>
      <w:r w:rsidRPr="00DD6FDD">
        <w:rPr>
          <w:color w:val="000000" w:themeColor="text1"/>
          <w:lang w:val="en-GB"/>
        </w:rPr>
        <w:t>2)</w:t>
      </w:r>
      <w:r w:rsidRPr="00745164">
        <w:rPr>
          <w:color w:val="000000" w:themeColor="text1"/>
          <w:lang w:val="en-GB"/>
        </w:rPr>
        <w:t xml:space="preserve">, </w:t>
      </w:r>
      <w:r w:rsidRPr="00DD6FDD">
        <w:rPr>
          <w:color w:val="000000" w:themeColor="text1"/>
          <w:lang w:val="en-GB"/>
        </w:rPr>
        <w:t>61–74.</w:t>
      </w:r>
    </w:p>
    <w:p w14:paraId="49F4D953" w14:textId="2CB573D2"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Atkinson, D., S. A. Morley, and R. N., and Hughes. </w:t>
      </w:r>
      <w:r w:rsidRPr="00745164">
        <w:rPr>
          <w:color w:val="000000" w:themeColor="text1"/>
          <w:lang w:val="en-GB"/>
        </w:rPr>
        <w:t>(</w:t>
      </w:r>
      <w:r w:rsidRPr="00DD6FDD">
        <w:rPr>
          <w:color w:val="000000" w:themeColor="text1"/>
          <w:lang w:val="en-GB"/>
        </w:rPr>
        <w:t>2006</w:t>
      </w:r>
      <w:r w:rsidRPr="00745164">
        <w:rPr>
          <w:color w:val="000000" w:themeColor="text1"/>
          <w:lang w:val="en-GB"/>
        </w:rPr>
        <w:t>)</w:t>
      </w:r>
      <w:r w:rsidRPr="00DD6FDD">
        <w:rPr>
          <w:color w:val="000000" w:themeColor="text1"/>
          <w:lang w:val="en-GB"/>
        </w:rPr>
        <w:t>. From cells to colonies: at what levels of body organizat</w:t>
      </w:r>
      <w:r w:rsidRPr="00DD6FDD">
        <w:rPr>
          <w:color w:val="000000" w:themeColor="text1"/>
          <w:lang w:val="en-GB"/>
        </w:rPr>
        <w:t xml:space="preserve">ion does the ‘temperature‐size rule’ apply? </w:t>
      </w:r>
      <w:r w:rsidRPr="00DD6FDD">
        <w:rPr>
          <w:i/>
          <w:iCs/>
          <w:color w:val="000000" w:themeColor="text1"/>
          <w:lang w:val="en-GB"/>
        </w:rPr>
        <w:t>Evolution and Development</w:t>
      </w:r>
      <w:r w:rsidRPr="00745164">
        <w:rPr>
          <w:i/>
          <w:iCs/>
          <w:color w:val="000000" w:themeColor="text1"/>
          <w:lang w:val="en-GB"/>
        </w:rPr>
        <w:t>,</w:t>
      </w:r>
      <w:r w:rsidRPr="00DD6FDD">
        <w:rPr>
          <w:color w:val="000000" w:themeColor="text1"/>
          <w:lang w:val="en-GB"/>
        </w:rPr>
        <w:t xml:space="preserve"> 8</w:t>
      </w:r>
      <w:r w:rsidRPr="00745164">
        <w:rPr>
          <w:color w:val="000000" w:themeColor="text1"/>
          <w:lang w:val="en-GB"/>
        </w:rPr>
        <w:t xml:space="preserve">, </w:t>
      </w:r>
      <w:r w:rsidRPr="00DD6FDD">
        <w:rPr>
          <w:color w:val="000000" w:themeColor="text1"/>
          <w:lang w:val="en-GB"/>
        </w:rPr>
        <w:t>202–214.</w:t>
      </w:r>
    </w:p>
    <w:p w14:paraId="514216E6" w14:textId="12759165"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Baker, K. G.,</w:t>
      </w:r>
      <w:r w:rsidRPr="00745164">
        <w:rPr>
          <w:color w:val="000000" w:themeColor="text1"/>
          <w:lang w:val="en-GB"/>
        </w:rPr>
        <w:t xml:space="preserve"> &amp;</w:t>
      </w:r>
      <w:r w:rsidRPr="00DD6FDD">
        <w:rPr>
          <w:color w:val="000000" w:themeColor="text1"/>
          <w:lang w:val="en-GB"/>
        </w:rPr>
        <w:t xml:space="preserve"> </w:t>
      </w:r>
      <w:proofErr w:type="spellStart"/>
      <w:r w:rsidRPr="00DD6FDD">
        <w:rPr>
          <w:color w:val="000000" w:themeColor="text1"/>
          <w:lang w:val="en-GB"/>
        </w:rPr>
        <w:t>Geider</w:t>
      </w:r>
      <w:proofErr w:type="spellEnd"/>
      <w:r w:rsidRPr="00745164">
        <w:rPr>
          <w:color w:val="000000" w:themeColor="text1"/>
          <w:lang w:val="en-GB"/>
        </w:rPr>
        <w:t>, R.J.</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Phytoplankton mortality in a changing thermal seascape. </w:t>
      </w:r>
      <w:r w:rsidRPr="00DD6FDD">
        <w:rPr>
          <w:i/>
          <w:iCs/>
          <w:color w:val="000000" w:themeColor="text1"/>
          <w:lang w:val="en-GB"/>
        </w:rPr>
        <w:t>Global Change Biology</w:t>
      </w:r>
      <w:r w:rsidRPr="00745164">
        <w:rPr>
          <w:color w:val="000000" w:themeColor="text1"/>
          <w:lang w:val="en-GB"/>
        </w:rPr>
        <w:t>,</w:t>
      </w:r>
      <w:r w:rsidRPr="00DD6FDD">
        <w:rPr>
          <w:color w:val="000000" w:themeColor="text1"/>
          <w:lang w:val="en-GB"/>
        </w:rPr>
        <w:t xml:space="preserve"> 27</w:t>
      </w:r>
      <w:r w:rsidRPr="00745164">
        <w:rPr>
          <w:color w:val="000000" w:themeColor="text1"/>
          <w:lang w:val="en-GB"/>
        </w:rPr>
        <w:t xml:space="preserve">, </w:t>
      </w:r>
      <w:r w:rsidRPr="00DD6FDD">
        <w:rPr>
          <w:color w:val="000000" w:themeColor="text1"/>
          <w:lang w:val="en-GB"/>
        </w:rPr>
        <w:t>5253–5261.</w:t>
      </w:r>
    </w:p>
    <w:p w14:paraId="6F7555E9" w14:textId="579ADEEC"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Barton, A. D., Finkel, </w:t>
      </w:r>
      <w:r w:rsidRPr="00745164">
        <w:rPr>
          <w:color w:val="000000" w:themeColor="text1"/>
          <w:lang w:val="en-GB"/>
        </w:rPr>
        <w:t xml:space="preserve">Z. V., </w:t>
      </w:r>
      <w:r w:rsidRPr="00DD6FDD">
        <w:rPr>
          <w:color w:val="000000" w:themeColor="text1"/>
          <w:lang w:val="en-GB"/>
        </w:rPr>
        <w:t xml:space="preserve">Ward, </w:t>
      </w:r>
      <w:r w:rsidRPr="00745164">
        <w:rPr>
          <w:color w:val="000000" w:themeColor="text1"/>
          <w:lang w:val="en-GB"/>
        </w:rPr>
        <w:t>B. A.,</w:t>
      </w:r>
      <w:r w:rsidRPr="00745164">
        <w:rPr>
          <w:color w:val="000000" w:themeColor="text1"/>
          <w:lang w:val="en-GB"/>
        </w:rPr>
        <w:t xml:space="preserve"> </w:t>
      </w:r>
      <w:r w:rsidRPr="00DD6FDD">
        <w:rPr>
          <w:color w:val="000000" w:themeColor="text1"/>
          <w:lang w:val="en-GB"/>
        </w:rPr>
        <w:t xml:space="preserve">Johns, </w:t>
      </w:r>
      <w:r w:rsidRPr="00745164">
        <w:rPr>
          <w:color w:val="000000" w:themeColor="text1"/>
          <w:lang w:val="en-GB"/>
        </w:rPr>
        <w:t>D. G., &amp;</w:t>
      </w:r>
      <w:r w:rsidRPr="00DD6FDD">
        <w:rPr>
          <w:color w:val="000000" w:themeColor="text1"/>
          <w:lang w:val="en-GB"/>
        </w:rPr>
        <w:t xml:space="preserve"> Follows</w:t>
      </w:r>
      <w:r w:rsidRPr="00745164">
        <w:rPr>
          <w:color w:val="000000" w:themeColor="text1"/>
          <w:lang w:val="en-GB"/>
        </w:rPr>
        <w:t>, M. J</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2013</w:t>
      </w:r>
      <w:r w:rsidRPr="00745164">
        <w:rPr>
          <w:color w:val="000000" w:themeColor="text1"/>
          <w:lang w:val="en-GB"/>
        </w:rPr>
        <w:t>)</w:t>
      </w:r>
      <w:r w:rsidRPr="00DD6FDD">
        <w:rPr>
          <w:color w:val="000000" w:themeColor="text1"/>
          <w:lang w:val="en-GB"/>
        </w:rPr>
        <w:t xml:space="preserve">. On the roles of cell size and trophic strategy in North Atlantic diatom and dinoflagellate communities. </w:t>
      </w:r>
      <w:r w:rsidRPr="00DD6FDD">
        <w:rPr>
          <w:i/>
          <w:iCs/>
          <w:color w:val="000000" w:themeColor="text1"/>
          <w:lang w:val="en-GB"/>
        </w:rPr>
        <w:t>Limnology and Oceanography</w:t>
      </w:r>
      <w:r w:rsidRPr="00745164">
        <w:rPr>
          <w:i/>
          <w:iCs/>
          <w:color w:val="000000" w:themeColor="text1"/>
          <w:lang w:val="en-GB"/>
        </w:rPr>
        <w:t>,</w:t>
      </w:r>
      <w:r w:rsidRPr="00DD6FDD">
        <w:rPr>
          <w:color w:val="000000" w:themeColor="text1"/>
          <w:lang w:val="en-GB"/>
        </w:rPr>
        <w:t xml:space="preserve"> 58(1)</w:t>
      </w:r>
      <w:r w:rsidRPr="00745164">
        <w:rPr>
          <w:color w:val="000000" w:themeColor="text1"/>
          <w:lang w:val="en-GB"/>
        </w:rPr>
        <w:t xml:space="preserve">, </w:t>
      </w:r>
      <w:r w:rsidRPr="00DD6FDD">
        <w:rPr>
          <w:color w:val="000000" w:themeColor="text1"/>
          <w:lang w:val="en-GB"/>
        </w:rPr>
        <w:t>254</w:t>
      </w:r>
      <w:r w:rsidRPr="00745164">
        <w:rPr>
          <w:color w:val="000000" w:themeColor="text1"/>
          <w:lang w:val="en-GB"/>
        </w:rPr>
        <w:t>–</w:t>
      </w:r>
      <w:r w:rsidRPr="00DD6FDD">
        <w:rPr>
          <w:color w:val="000000" w:themeColor="text1"/>
          <w:lang w:val="en-GB"/>
        </w:rPr>
        <w:t>266.</w:t>
      </w:r>
    </w:p>
    <w:p w14:paraId="036DBC1E" w14:textId="7211A146"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Bideault</w:t>
      </w:r>
      <w:proofErr w:type="spellEnd"/>
      <w:r w:rsidRPr="00DD6FDD">
        <w:rPr>
          <w:color w:val="000000" w:themeColor="text1"/>
          <w:lang w:val="en-GB"/>
        </w:rPr>
        <w:t xml:space="preserve">, A., </w:t>
      </w:r>
      <w:proofErr w:type="spellStart"/>
      <w:r w:rsidRPr="00DD6FDD">
        <w:rPr>
          <w:color w:val="000000" w:themeColor="text1"/>
          <w:lang w:val="en-GB"/>
        </w:rPr>
        <w:t>Loreau</w:t>
      </w:r>
      <w:proofErr w:type="spellEnd"/>
      <w:r w:rsidRPr="00DD6FDD">
        <w:rPr>
          <w:color w:val="000000" w:themeColor="text1"/>
          <w:lang w:val="en-GB"/>
        </w:rPr>
        <w:t>,</w:t>
      </w:r>
      <w:r w:rsidRPr="00745164">
        <w:rPr>
          <w:color w:val="000000" w:themeColor="text1"/>
          <w:lang w:val="en-GB"/>
        </w:rPr>
        <w:t xml:space="preserve"> M.,</w:t>
      </w:r>
      <w:r w:rsidRPr="00DD6FDD">
        <w:rPr>
          <w:color w:val="000000" w:themeColor="text1"/>
          <w:lang w:val="en-GB"/>
        </w:rPr>
        <w:t xml:space="preserve"> </w:t>
      </w:r>
      <w:r w:rsidRPr="00745164">
        <w:rPr>
          <w:color w:val="000000" w:themeColor="text1"/>
          <w:lang w:val="en-GB"/>
        </w:rPr>
        <w:t>&amp;</w:t>
      </w:r>
      <w:r w:rsidRPr="00DD6FDD">
        <w:rPr>
          <w:color w:val="000000" w:themeColor="text1"/>
          <w:lang w:val="en-GB"/>
        </w:rPr>
        <w:t xml:space="preserve"> Gravel</w:t>
      </w:r>
      <w:r w:rsidRPr="00745164">
        <w:rPr>
          <w:color w:val="000000" w:themeColor="text1"/>
          <w:lang w:val="en-GB"/>
        </w:rPr>
        <w:t>, D</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Temperature modifies </w:t>
      </w:r>
      <w:r w:rsidRPr="00DD6FDD">
        <w:rPr>
          <w:color w:val="000000" w:themeColor="text1"/>
          <w:lang w:val="en-GB"/>
        </w:rPr>
        <w:t xml:space="preserve">consumer-resource interaction strength through its effects on biological rates and body mass. </w:t>
      </w:r>
      <w:r w:rsidRPr="00DD6FDD">
        <w:rPr>
          <w:i/>
          <w:iCs/>
          <w:color w:val="000000" w:themeColor="text1"/>
          <w:lang w:val="en-GB"/>
        </w:rPr>
        <w:t>Frontiers in Ecology</w:t>
      </w:r>
      <w:r w:rsidRPr="00DD6FDD">
        <w:rPr>
          <w:color w:val="000000" w:themeColor="text1"/>
          <w:lang w:val="en-GB"/>
        </w:rPr>
        <w:t xml:space="preserve"> </w:t>
      </w:r>
      <w:r w:rsidRPr="00DD6FDD">
        <w:rPr>
          <w:i/>
          <w:iCs/>
          <w:color w:val="000000" w:themeColor="text1"/>
          <w:lang w:val="en-GB"/>
        </w:rPr>
        <w:t>and Evolution</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7</w:t>
      </w:r>
      <w:r w:rsidRPr="00745164">
        <w:rPr>
          <w:color w:val="000000" w:themeColor="text1"/>
          <w:lang w:val="en-GB"/>
        </w:rPr>
        <w:t xml:space="preserve">, </w:t>
      </w:r>
      <w:r w:rsidRPr="00DD6FDD">
        <w:rPr>
          <w:color w:val="000000" w:themeColor="text1"/>
          <w:lang w:val="en-GB"/>
        </w:rPr>
        <w:t>45.</w:t>
      </w:r>
    </w:p>
    <w:p w14:paraId="23D670BD" w14:textId="106C61F4"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lastRenderedPageBreak/>
        <w:t xml:space="preserve">Brett, J. R. </w:t>
      </w:r>
      <w:r w:rsidRPr="00745164">
        <w:rPr>
          <w:color w:val="000000" w:themeColor="text1"/>
          <w:lang w:val="en-GB"/>
        </w:rPr>
        <w:t>(</w:t>
      </w:r>
      <w:r w:rsidRPr="00DD6FDD">
        <w:rPr>
          <w:color w:val="000000" w:themeColor="text1"/>
          <w:lang w:val="en-GB"/>
        </w:rPr>
        <w:t>1971</w:t>
      </w:r>
      <w:r w:rsidRPr="00745164">
        <w:rPr>
          <w:color w:val="000000" w:themeColor="text1"/>
          <w:lang w:val="en-GB"/>
        </w:rPr>
        <w:t>)</w:t>
      </w:r>
      <w:r w:rsidRPr="00DD6FDD">
        <w:rPr>
          <w:color w:val="000000" w:themeColor="text1"/>
          <w:lang w:val="en-GB"/>
        </w:rPr>
        <w:t xml:space="preserve">. Energetic responses of salmon to temperature. A study of some thermal relations in the physiology </w:t>
      </w:r>
      <w:r w:rsidRPr="00DD6FDD">
        <w:rPr>
          <w:color w:val="000000" w:themeColor="text1"/>
          <w:lang w:val="en-GB"/>
        </w:rPr>
        <w:t>and freshwater ecology of sockeye salmon (</w:t>
      </w:r>
      <w:r w:rsidRPr="00DD6FDD">
        <w:rPr>
          <w:i/>
          <w:color w:val="000000" w:themeColor="text1"/>
          <w:lang w:val="en-GB"/>
        </w:rPr>
        <w:t>Oncorhynchus nerka</w:t>
      </w:r>
      <w:r w:rsidRPr="00DD6FDD">
        <w:rPr>
          <w:color w:val="000000" w:themeColor="text1"/>
          <w:lang w:val="en-GB"/>
        </w:rPr>
        <w:t xml:space="preserve">). </w:t>
      </w:r>
      <w:r w:rsidRPr="00DD6FDD">
        <w:rPr>
          <w:i/>
          <w:iCs/>
          <w:color w:val="000000" w:themeColor="text1"/>
          <w:lang w:val="en-GB"/>
        </w:rPr>
        <w:t>American Zoologist</w:t>
      </w:r>
      <w:r w:rsidRPr="00745164">
        <w:rPr>
          <w:i/>
          <w:iCs/>
          <w:color w:val="000000" w:themeColor="text1"/>
          <w:lang w:val="en-GB"/>
        </w:rPr>
        <w:t>,</w:t>
      </w:r>
      <w:r w:rsidRPr="00DD6FDD">
        <w:rPr>
          <w:color w:val="000000" w:themeColor="text1"/>
          <w:lang w:val="en-GB"/>
        </w:rPr>
        <w:t xml:space="preserve"> 11(1)</w:t>
      </w:r>
      <w:r w:rsidRPr="00745164">
        <w:rPr>
          <w:color w:val="000000" w:themeColor="text1"/>
          <w:lang w:val="en-GB"/>
        </w:rPr>
        <w:t xml:space="preserve">, </w:t>
      </w:r>
      <w:r w:rsidRPr="00DD6FDD">
        <w:rPr>
          <w:color w:val="000000" w:themeColor="text1"/>
          <w:lang w:val="en-GB"/>
        </w:rPr>
        <w:t>99–113.</w:t>
      </w:r>
    </w:p>
    <w:p w14:paraId="74AFD215" w14:textId="1C3E997C"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Brown, J. H., </w:t>
      </w:r>
      <w:proofErr w:type="spellStart"/>
      <w:r w:rsidRPr="00DD6FDD">
        <w:rPr>
          <w:color w:val="000000" w:themeColor="text1"/>
          <w:lang w:val="en-GB"/>
        </w:rPr>
        <w:t>Gillooly</w:t>
      </w:r>
      <w:proofErr w:type="spellEnd"/>
      <w:r w:rsidRPr="00DD6FDD">
        <w:rPr>
          <w:color w:val="000000" w:themeColor="text1"/>
          <w:lang w:val="en-GB"/>
        </w:rPr>
        <w:t xml:space="preserve">, </w:t>
      </w:r>
      <w:r w:rsidRPr="00745164">
        <w:rPr>
          <w:color w:val="000000" w:themeColor="text1"/>
          <w:lang w:val="en-GB"/>
        </w:rPr>
        <w:t xml:space="preserve">J. F., </w:t>
      </w:r>
      <w:r w:rsidRPr="00DD6FDD">
        <w:rPr>
          <w:color w:val="000000" w:themeColor="text1"/>
          <w:lang w:val="en-GB"/>
        </w:rPr>
        <w:t>Allen,</w:t>
      </w:r>
      <w:r w:rsidRPr="00745164">
        <w:rPr>
          <w:color w:val="000000" w:themeColor="text1"/>
          <w:lang w:val="en-GB"/>
        </w:rPr>
        <w:t xml:space="preserve"> A. P.,</w:t>
      </w:r>
      <w:r w:rsidRPr="00DD6FDD">
        <w:rPr>
          <w:color w:val="000000" w:themeColor="text1"/>
          <w:lang w:val="en-GB"/>
        </w:rPr>
        <w:t xml:space="preserve"> Savage,</w:t>
      </w:r>
      <w:r w:rsidRPr="00745164">
        <w:rPr>
          <w:color w:val="000000" w:themeColor="text1"/>
          <w:lang w:val="en-GB"/>
        </w:rPr>
        <w:t xml:space="preserve"> V. M.,</w:t>
      </w:r>
      <w:r w:rsidRPr="00DD6FDD">
        <w:rPr>
          <w:color w:val="000000" w:themeColor="text1"/>
          <w:lang w:val="en-GB"/>
        </w:rPr>
        <w:t xml:space="preserve"> </w:t>
      </w:r>
      <w:r w:rsidRPr="00745164">
        <w:rPr>
          <w:color w:val="000000" w:themeColor="text1"/>
          <w:lang w:val="en-GB"/>
        </w:rPr>
        <w:t xml:space="preserve">&amp; </w:t>
      </w:r>
      <w:r w:rsidRPr="00DD6FDD">
        <w:rPr>
          <w:color w:val="000000" w:themeColor="text1"/>
          <w:lang w:val="en-GB"/>
        </w:rPr>
        <w:t>West</w:t>
      </w:r>
      <w:r w:rsidRPr="00745164">
        <w:rPr>
          <w:color w:val="000000" w:themeColor="text1"/>
          <w:lang w:val="en-GB"/>
        </w:rPr>
        <w:t>, G. B</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2004</w:t>
      </w:r>
      <w:r w:rsidRPr="00745164">
        <w:rPr>
          <w:color w:val="000000" w:themeColor="text1"/>
          <w:lang w:val="en-GB"/>
        </w:rPr>
        <w:t>)</w:t>
      </w:r>
      <w:r w:rsidRPr="00DD6FDD">
        <w:rPr>
          <w:color w:val="000000" w:themeColor="text1"/>
          <w:lang w:val="en-GB"/>
        </w:rPr>
        <w:t xml:space="preserve">. Toward a metabolic theory of ecology. </w:t>
      </w:r>
      <w:r w:rsidRPr="00DD6FDD">
        <w:rPr>
          <w:i/>
          <w:iCs/>
          <w:color w:val="000000" w:themeColor="text1"/>
          <w:lang w:val="en-GB"/>
        </w:rPr>
        <w:t>Ecology</w:t>
      </w:r>
      <w:r w:rsidRPr="00745164">
        <w:rPr>
          <w:i/>
          <w:iCs/>
          <w:color w:val="000000" w:themeColor="text1"/>
          <w:lang w:val="en-GB"/>
        </w:rPr>
        <w:t>,</w:t>
      </w:r>
      <w:r w:rsidRPr="00DD6FDD">
        <w:rPr>
          <w:color w:val="000000" w:themeColor="text1"/>
          <w:lang w:val="en-GB"/>
        </w:rPr>
        <w:t xml:space="preserve"> 85</w:t>
      </w:r>
      <w:r w:rsidRPr="00745164">
        <w:rPr>
          <w:color w:val="000000" w:themeColor="text1"/>
          <w:lang w:val="en-GB"/>
        </w:rPr>
        <w:t xml:space="preserve">, </w:t>
      </w:r>
      <w:r w:rsidRPr="00DD6FDD">
        <w:rPr>
          <w:color w:val="000000" w:themeColor="text1"/>
          <w:lang w:val="en-GB"/>
        </w:rPr>
        <w:t>1771–1789.</w:t>
      </w:r>
    </w:p>
    <w:p w14:paraId="181B5E27" w14:textId="7CB912B3"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Buerkner</w:t>
      </w:r>
      <w:proofErr w:type="spellEnd"/>
      <w:r w:rsidRPr="00DD6FDD">
        <w:rPr>
          <w:color w:val="000000" w:themeColor="text1"/>
          <w:lang w:val="en-GB"/>
        </w:rPr>
        <w:t>, P</w:t>
      </w:r>
      <w:r w:rsidRPr="00745164">
        <w:rPr>
          <w:color w:val="000000" w:themeColor="text1"/>
          <w:lang w:val="en-GB"/>
        </w:rPr>
        <w:t>. -</w:t>
      </w:r>
      <w:r w:rsidRPr="00745164">
        <w:rPr>
          <w:color w:val="000000" w:themeColor="text1"/>
          <w:lang w:val="en-GB"/>
        </w:rPr>
        <w:t>C.</w:t>
      </w:r>
      <w:r w:rsidRPr="00DD6FDD">
        <w:rPr>
          <w:color w:val="000000" w:themeColor="text1"/>
          <w:lang w:val="en-GB"/>
        </w:rPr>
        <w:t xml:space="preserve"> </w:t>
      </w:r>
      <w:r w:rsidRPr="00745164">
        <w:rPr>
          <w:color w:val="000000" w:themeColor="text1"/>
          <w:lang w:val="en-GB"/>
        </w:rPr>
        <w:t>(2015). B</w:t>
      </w:r>
      <w:r w:rsidRPr="00DD6FDD">
        <w:rPr>
          <w:color w:val="000000" w:themeColor="text1"/>
          <w:lang w:val="en-GB"/>
        </w:rPr>
        <w:t xml:space="preserve">rms: </w:t>
      </w:r>
      <w:r w:rsidRPr="00745164">
        <w:rPr>
          <w:color w:val="000000" w:themeColor="text1"/>
          <w:lang w:val="en-GB"/>
        </w:rPr>
        <w:t xml:space="preserve">An R package for </w:t>
      </w:r>
      <w:r w:rsidRPr="00DD6FDD">
        <w:rPr>
          <w:color w:val="000000" w:themeColor="text1"/>
          <w:lang w:val="en-GB"/>
        </w:rPr>
        <w:t xml:space="preserve">Bayesian </w:t>
      </w:r>
      <w:r w:rsidRPr="00745164">
        <w:rPr>
          <w:color w:val="000000" w:themeColor="text1"/>
          <w:lang w:val="en-GB"/>
        </w:rPr>
        <w:t>r</w:t>
      </w:r>
      <w:r w:rsidRPr="00DD6FDD">
        <w:rPr>
          <w:color w:val="000000" w:themeColor="text1"/>
          <w:lang w:val="en-GB"/>
        </w:rPr>
        <w:t xml:space="preserve">egression </w:t>
      </w:r>
      <w:r w:rsidRPr="00745164">
        <w:rPr>
          <w:color w:val="000000" w:themeColor="text1"/>
          <w:lang w:val="en-GB"/>
        </w:rPr>
        <w:t>m</w:t>
      </w:r>
      <w:r w:rsidRPr="00DD6FDD">
        <w:rPr>
          <w:color w:val="000000" w:themeColor="text1"/>
          <w:lang w:val="en-GB"/>
        </w:rPr>
        <w:t>odels using Stan</w:t>
      </w:r>
      <w:r w:rsidRPr="00745164">
        <w:rPr>
          <w:color w:val="000000" w:themeColor="text1"/>
          <w:lang w:val="en-GB"/>
        </w:rPr>
        <w:t xml:space="preserve">. </w:t>
      </w:r>
      <w:r w:rsidRPr="00DD6FDD">
        <w:rPr>
          <w:i/>
          <w:iCs/>
          <w:color w:val="000000" w:themeColor="text1"/>
          <w:lang w:val="en-US"/>
        </w:rPr>
        <w:t>Journal of Statistical Software,</w:t>
      </w:r>
      <w:r w:rsidRPr="00DD6FDD">
        <w:rPr>
          <w:color w:val="000000" w:themeColor="text1"/>
          <w:lang w:val="en-US"/>
        </w:rPr>
        <w:t xml:space="preserve"> 80(1), 1–28.</w:t>
      </w:r>
    </w:p>
    <w:p w14:paraId="74F3DDC9" w14:textId="0CB87ED3"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Cossins</w:t>
      </w:r>
      <w:proofErr w:type="spellEnd"/>
      <w:r w:rsidRPr="00DD6FDD">
        <w:rPr>
          <w:color w:val="000000" w:themeColor="text1"/>
          <w:lang w:val="en-GB"/>
        </w:rPr>
        <w:t>, A. R., &amp; Bowler, K. (1987).</w:t>
      </w:r>
      <w:r w:rsidRPr="00745164">
        <w:rPr>
          <w:color w:val="000000" w:themeColor="text1"/>
          <w:lang w:val="en-GB"/>
        </w:rPr>
        <w:t xml:space="preserve"> </w:t>
      </w:r>
      <w:r w:rsidRPr="00DD6FDD">
        <w:rPr>
          <w:i/>
          <w:iCs/>
          <w:color w:val="000000" w:themeColor="text1"/>
          <w:lang w:val="en-GB"/>
        </w:rPr>
        <w:t>Temperature biology of animals</w:t>
      </w:r>
      <w:r w:rsidRPr="00DD6FDD">
        <w:rPr>
          <w:color w:val="000000" w:themeColor="text1"/>
          <w:lang w:val="en-GB"/>
        </w:rPr>
        <w:t xml:space="preserve">. </w:t>
      </w:r>
      <w:r w:rsidRPr="00745164">
        <w:rPr>
          <w:color w:val="000000" w:themeColor="text1"/>
          <w:lang w:val="en-GB"/>
        </w:rPr>
        <w:t>Netherlands: Springer</w:t>
      </w:r>
      <w:r w:rsidRPr="00DD6FDD">
        <w:rPr>
          <w:color w:val="000000" w:themeColor="text1"/>
          <w:lang w:val="en-GB"/>
        </w:rPr>
        <w:t>.</w:t>
      </w:r>
    </w:p>
    <w:p w14:paraId="1CE4D388" w14:textId="5FEEC94A" w:rsidR="00745164" w:rsidRPr="00DD6FDD" w:rsidRDefault="004B4378"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Cross, W</w:t>
      </w:r>
      <w:r w:rsidRPr="00745164">
        <w:rPr>
          <w:color w:val="000000" w:themeColor="text1"/>
          <w:shd w:val="clear" w:color="auto" w:fill="FFFFFF"/>
          <w:lang w:val="en-GB"/>
        </w:rPr>
        <w:t>.</w:t>
      </w:r>
      <w:r w:rsidRPr="00DD6FDD">
        <w:rPr>
          <w:color w:val="000000" w:themeColor="text1"/>
          <w:shd w:val="clear" w:color="auto" w:fill="FFFFFF"/>
          <w:lang w:val="en-GB"/>
        </w:rPr>
        <w:t xml:space="preserve"> F., Hood,</w:t>
      </w:r>
      <w:r w:rsidRPr="00745164">
        <w:rPr>
          <w:color w:val="000000" w:themeColor="text1"/>
          <w:shd w:val="clear" w:color="auto" w:fill="FFFFFF"/>
          <w:lang w:val="en-GB"/>
        </w:rPr>
        <w:t xml:space="preserve"> J. M.,</w:t>
      </w:r>
      <w:r w:rsidRPr="00DD6FDD">
        <w:rPr>
          <w:color w:val="000000" w:themeColor="text1"/>
          <w:shd w:val="clear" w:color="auto" w:fill="FFFFFF"/>
          <w:lang w:val="en-GB"/>
        </w:rPr>
        <w:t xml:space="preserve"> Benstead, </w:t>
      </w:r>
      <w:r w:rsidRPr="00745164">
        <w:rPr>
          <w:color w:val="000000" w:themeColor="text1"/>
          <w:shd w:val="clear" w:color="auto" w:fill="FFFFFF"/>
          <w:lang w:val="en-GB"/>
        </w:rPr>
        <w:t xml:space="preserve">J. P., </w:t>
      </w:r>
      <w:r w:rsidRPr="00DD6FDD">
        <w:rPr>
          <w:color w:val="000000" w:themeColor="text1"/>
          <w:shd w:val="clear" w:color="auto" w:fill="FFFFFF"/>
          <w:lang w:val="en-GB"/>
        </w:rPr>
        <w:t>Huryn,</w:t>
      </w:r>
      <w:r w:rsidRPr="00745164">
        <w:rPr>
          <w:color w:val="000000" w:themeColor="text1"/>
          <w:shd w:val="clear" w:color="auto" w:fill="FFFFFF"/>
          <w:lang w:val="en-GB"/>
        </w:rPr>
        <w:t xml:space="preserve"> A. D., &amp;</w:t>
      </w:r>
      <w:r w:rsidRPr="00DD6FDD">
        <w:rPr>
          <w:color w:val="000000" w:themeColor="text1"/>
          <w:shd w:val="clear" w:color="auto" w:fill="FFFFFF"/>
          <w:lang w:val="en-GB"/>
        </w:rPr>
        <w:t xml:space="preserve"> Nelson</w:t>
      </w:r>
      <w:r w:rsidRPr="00745164">
        <w:rPr>
          <w:color w:val="000000" w:themeColor="text1"/>
          <w:shd w:val="clear" w:color="auto" w:fill="FFFFFF"/>
          <w:lang w:val="en-GB"/>
        </w:rPr>
        <w:t>, D</w:t>
      </w:r>
      <w:r w:rsidRPr="00DD6FDD">
        <w:rPr>
          <w:color w:val="000000" w:themeColor="text1"/>
          <w:shd w:val="clear" w:color="auto" w:fill="FFFFFF"/>
          <w:lang w:val="en-GB"/>
        </w:rPr>
        <w:t xml:space="preserve">. </w:t>
      </w:r>
      <w:r w:rsidRPr="00745164">
        <w:rPr>
          <w:color w:val="000000" w:themeColor="text1"/>
          <w:shd w:val="clear" w:color="auto" w:fill="FFFFFF"/>
          <w:lang w:val="en-GB"/>
        </w:rPr>
        <w:t xml:space="preserve">(2015). </w:t>
      </w:r>
      <w:r w:rsidRPr="00DD6FDD">
        <w:rPr>
          <w:color w:val="000000" w:themeColor="text1"/>
          <w:shd w:val="clear" w:color="auto" w:fill="FFFFFF"/>
          <w:lang w:val="en-GB"/>
        </w:rPr>
        <w:t>Interactions between temperature and nutrients across levels of ecological organization.</w:t>
      </w:r>
      <w:r w:rsidRPr="00745164">
        <w:rPr>
          <w:color w:val="000000" w:themeColor="text1"/>
          <w:shd w:val="clear" w:color="auto" w:fill="FFFFFF"/>
          <w:lang w:val="en-GB"/>
        </w:rPr>
        <w:t xml:space="preserve"> </w:t>
      </w:r>
      <w:r w:rsidRPr="00DD6FDD">
        <w:rPr>
          <w:i/>
          <w:iCs/>
          <w:color w:val="000000" w:themeColor="text1"/>
          <w:shd w:val="clear" w:color="auto" w:fill="FFFFFF"/>
          <w:lang w:val="en-GB"/>
        </w:rPr>
        <w:t>Global change biology</w:t>
      </w:r>
      <w:r w:rsidRPr="00745164">
        <w:rPr>
          <w:i/>
          <w:iCs/>
          <w:color w:val="000000" w:themeColor="text1"/>
          <w:shd w:val="clear" w:color="auto" w:fill="FFFFFF"/>
          <w:lang w:val="en-GB"/>
        </w:rPr>
        <w:t>,</w:t>
      </w:r>
      <w:r w:rsidRPr="00745164">
        <w:rPr>
          <w:color w:val="000000" w:themeColor="text1"/>
          <w:shd w:val="clear" w:color="auto" w:fill="FFFFFF"/>
          <w:lang w:val="en-GB"/>
        </w:rPr>
        <w:t xml:space="preserve"> </w:t>
      </w:r>
      <w:r w:rsidRPr="00DD6FDD">
        <w:rPr>
          <w:color w:val="000000" w:themeColor="text1"/>
          <w:shd w:val="clear" w:color="auto" w:fill="FFFFFF"/>
          <w:lang w:val="en-GB"/>
        </w:rPr>
        <w:t>21, 1025</w:t>
      </w:r>
      <w:r w:rsidRPr="00745164">
        <w:rPr>
          <w:color w:val="000000" w:themeColor="text1"/>
          <w:shd w:val="clear" w:color="auto" w:fill="FFFFFF"/>
          <w:lang w:val="en-GB"/>
        </w:rPr>
        <w:t>–</w:t>
      </w:r>
      <w:r w:rsidRPr="00DD6FDD">
        <w:rPr>
          <w:color w:val="000000" w:themeColor="text1"/>
          <w:shd w:val="clear" w:color="auto" w:fill="FFFFFF"/>
          <w:lang w:val="en-GB"/>
        </w:rPr>
        <w:t>1040.</w:t>
      </w:r>
    </w:p>
    <w:p w14:paraId="1193C64D" w14:textId="77777777"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Damuth</w:t>
      </w:r>
      <w:proofErr w:type="spellEnd"/>
      <w:r w:rsidRPr="00DD6FDD">
        <w:rPr>
          <w:color w:val="000000" w:themeColor="text1"/>
          <w:lang w:val="en-GB"/>
        </w:rPr>
        <w:t xml:space="preserve">, J. </w:t>
      </w:r>
      <w:r w:rsidRPr="00745164">
        <w:rPr>
          <w:color w:val="000000" w:themeColor="text1"/>
          <w:lang w:val="en-GB"/>
        </w:rPr>
        <w:t>(</w:t>
      </w:r>
      <w:r w:rsidRPr="00DD6FDD">
        <w:rPr>
          <w:color w:val="000000" w:themeColor="text1"/>
          <w:lang w:val="en-GB"/>
        </w:rPr>
        <w:t>1981</w:t>
      </w:r>
      <w:r w:rsidRPr="00745164">
        <w:rPr>
          <w:color w:val="000000" w:themeColor="text1"/>
          <w:lang w:val="en-GB"/>
        </w:rPr>
        <w:t>)</w:t>
      </w:r>
      <w:r w:rsidRPr="00DD6FDD">
        <w:rPr>
          <w:color w:val="000000" w:themeColor="text1"/>
          <w:lang w:val="en-GB"/>
        </w:rPr>
        <w:t xml:space="preserve">. Population density and </w:t>
      </w:r>
      <w:commentRangeStart w:id="50"/>
      <w:r w:rsidRPr="00DD6FDD">
        <w:rPr>
          <w:color w:val="000000" w:themeColor="text1"/>
          <w:lang w:val="en-GB"/>
        </w:rPr>
        <w:t>body size in mammals.</w:t>
      </w:r>
      <w:r w:rsidRPr="00745164">
        <w:rPr>
          <w:color w:val="000000" w:themeColor="text1"/>
          <w:lang w:val="en-GB"/>
        </w:rPr>
        <w:t xml:space="preserve"> </w:t>
      </w:r>
      <w:r w:rsidRPr="00DD6FDD">
        <w:rPr>
          <w:i/>
          <w:iCs/>
          <w:color w:val="000000" w:themeColor="text1"/>
          <w:lang w:val="en-GB"/>
        </w:rPr>
        <w:t>Nature,</w:t>
      </w:r>
      <w:r w:rsidRPr="00745164">
        <w:rPr>
          <w:color w:val="000000" w:themeColor="text1"/>
          <w:lang w:val="en-GB"/>
        </w:rPr>
        <w:t xml:space="preserve"> 290, 699–700.</w:t>
      </w:r>
    </w:p>
    <w:p w14:paraId="6D2B2CCB" w14:textId="66AD144A"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Damuth</w:t>
      </w:r>
      <w:proofErr w:type="spellEnd"/>
      <w:r w:rsidRPr="00DD6FDD">
        <w:rPr>
          <w:color w:val="000000" w:themeColor="text1"/>
          <w:lang w:val="en-GB"/>
        </w:rPr>
        <w:t xml:space="preserve">, </w:t>
      </w:r>
      <w:r w:rsidRPr="00DD6FDD">
        <w:rPr>
          <w:color w:val="000000" w:themeColor="text1"/>
          <w:lang w:val="en-GB"/>
        </w:rPr>
        <w:t xml:space="preserve">J. </w:t>
      </w:r>
      <w:r w:rsidRPr="00745164">
        <w:rPr>
          <w:color w:val="000000" w:themeColor="text1"/>
          <w:lang w:val="en-GB"/>
        </w:rPr>
        <w:t>(</w:t>
      </w:r>
      <w:r w:rsidRPr="00DD6FDD">
        <w:rPr>
          <w:color w:val="000000" w:themeColor="text1"/>
          <w:lang w:val="en-GB"/>
        </w:rPr>
        <w:t>1991</w:t>
      </w:r>
      <w:r w:rsidRPr="00745164">
        <w:rPr>
          <w:color w:val="000000" w:themeColor="text1"/>
          <w:lang w:val="en-GB"/>
        </w:rPr>
        <w:t>)</w:t>
      </w:r>
      <w:r w:rsidRPr="00DD6FDD">
        <w:rPr>
          <w:color w:val="000000" w:themeColor="text1"/>
          <w:lang w:val="en-GB"/>
        </w:rPr>
        <w:t xml:space="preserve">. Of size and abundance. </w:t>
      </w:r>
      <w:r w:rsidRPr="00DD6FDD">
        <w:rPr>
          <w:i/>
          <w:iCs/>
          <w:color w:val="000000" w:themeColor="text1"/>
          <w:lang w:val="en-GB"/>
        </w:rPr>
        <w:t>Nature</w:t>
      </w:r>
      <w:r w:rsidRPr="00745164">
        <w:rPr>
          <w:color w:val="000000" w:themeColor="text1"/>
          <w:lang w:val="en-GB"/>
        </w:rPr>
        <w:t>,</w:t>
      </w:r>
      <w:r w:rsidRPr="00DD6FDD">
        <w:rPr>
          <w:color w:val="000000" w:themeColor="text1"/>
          <w:lang w:val="en-GB"/>
        </w:rPr>
        <w:t xml:space="preserve"> 351</w:t>
      </w:r>
      <w:r w:rsidRPr="00745164">
        <w:rPr>
          <w:color w:val="000000" w:themeColor="text1"/>
          <w:lang w:val="en-GB"/>
        </w:rPr>
        <w:t xml:space="preserve">, </w:t>
      </w:r>
      <w:r w:rsidRPr="00DD6FDD">
        <w:rPr>
          <w:color w:val="000000" w:themeColor="text1"/>
          <w:lang w:val="en-GB"/>
        </w:rPr>
        <w:t>268–269.</w:t>
      </w:r>
    </w:p>
    <w:p w14:paraId="2C626A1F" w14:textId="18F0571E"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Damuth</w:t>
      </w:r>
      <w:proofErr w:type="spellEnd"/>
      <w:r w:rsidRPr="00DD6FDD">
        <w:rPr>
          <w:color w:val="000000" w:themeColor="text1"/>
          <w:lang w:val="en-GB"/>
        </w:rPr>
        <w:t xml:space="preserve">, J. </w:t>
      </w:r>
      <w:r w:rsidRPr="00745164">
        <w:rPr>
          <w:color w:val="000000" w:themeColor="text1"/>
          <w:lang w:val="en-GB"/>
        </w:rPr>
        <w:t>(</w:t>
      </w:r>
      <w:r w:rsidRPr="00DD6FDD">
        <w:rPr>
          <w:color w:val="000000" w:themeColor="text1"/>
          <w:lang w:val="en-GB"/>
        </w:rPr>
        <w:t>1998</w:t>
      </w:r>
      <w:r w:rsidRPr="00745164">
        <w:rPr>
          <w:color w:val="000000" w:themeColor="text1"/>
          <w:lang w:val="en-GB"/>
        </w:rPr>
        <w:t>)</w:t>
      </w:r>
      <w:r w:rsidRPr="00DD6FDD">
        <w:rPr>
          <w:color w:val="000000" w:themeColor="text1"/>
          <w:lang w:val="en-GB"/>
        </w:rPr>
        <w:t>. Population ecology: Co</w:t>
      </w:r>
      <w:commentRangeEnd w:id="50"/>
      <w:r w:rsidR="001037A8">
        <w:rPr>
          <w:rStyle w:val="CommentReference"/>
          <w:rFonts w:asciiTheme="minorHAnsi" w:eastAsiaTheme="minorHAnsi" w:hAnsiTheme="minorHAnsi" w:cstheme="minorBidi"/>
          <w:lang w:eastAsia="en-US"/>
        </w:rPr>
        <w:commentReference w:id="50"/>
      </w:r>
      <w:r w:rsidRPr="00DD6FDD">
        <w:rPr>
          <w:color w:val="000000" w:themeColor="text1"/>
          <w:lang w:val="en-GB"/>
        </w:rPr>
        <w:t xml:space="preserve">mmon rules for animals and plants. </w:t>
      </w:r>
      <w:r w:rsidRPr="00DD6FDD">
        <w:rPr>
          <w:i/>
          <w:iCs/>
          <w:color w:val="000000" w:themeColor="text1"/>
          <w:lang w:val="en-GB"/>
        </w:rPr>
        <w:t>Nature</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395</w:t>
      </w:r>
      <w:r w:rsidRPr="00745164">
        <w:rPr>
          <w:color w:val="000000" w:themeColor="text1"/>
          <w:lang w:val="en-GB"/>
        </w:rPr>
        <w:t xml:space="preserve">, </w:t>
      </w:r>
      <w:r w:rsidRPr="00DD6FDD">
        <w:rPr>
          <w:color w:val="000000" w:themeColor="text1"/>
          <w:lang w:val="en-GB"/>
        </w:rPr>
        <w:t>115–116.</w:t>
      </w:r>
    </w:p>
    <w:p w14:paraId="568E0333" w14:textId="065D9849"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Daufresne</w:t>
      </w:r>
      <w:proofErr w:type="spellEnd"/>
      <w:r w:rsidRPr="00DD6FDD">
        <w:rPr>
          <w:color w:val="000000" w:themeColor="text1"/>
          <w:lang w:val="en-GB"/>
        </w:rPr>
        <w:t xml:space="preserve">, M., </w:t>
      </w:r>
      <w:proofErr w:type="spellStart"/>
      <w:r w:rsidRPr="00DD6FDD">
        <w:rPr>
          <w:color w:val="000000" w:themeColor="text1"/>
          <w:lang w:val="en-GB"/>
        </w:rPr>
        <w:t>Lengfellner</w:t>
      </w:r>
      <w:proofErr w:type="spellEnd"/>
      <w:r w:rsidRPr="00DD6FDD">
        <w:rPr>
          <w:color w:val="000000" w:themeColor="text1"/>
          <w:lang w:val="en-GB"/>
        </w:rPr>
        <w:t xml:space="preserve">, </w:t>
      </w:r>
      <w:r w:rsidRPr="00745164">
        <w:rPr>
          <w:color w:val="000000" w:themeColor="text1"/>
          <w:lang w:val="en-GB"/>
        </w:rPr>
        <w:t>K., &amp;</w:t>
      </w:r>
      <w:r w:rsidRPr="00DD6FDD">
        <w:rPr>
          <w:color w:val="000000" w:themeColor="text1"/>
          <w:lang w:val="en-GB"/>
        </w:rPr>
        <w:t xml:space="preserve"> Sommer</w:t>
      </w:r>
      <w:r w:rsidRPr="00745164">
        <w:rPr>
          <w:color w:val="000000" w:themeColor="text1"/>
          <w:lang w:val="en-GB"/>
        </w:rPr>
        <w:t>, U</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2009</w:t>
      </w:r>
      <w:r w:rsidRPr="00745164">
        <w:rPr>
          <w:color w:val="000000" w:themeColor="text1"/>
          <w:lang w:val="en-GB"/>
        </w:rPr>
        <w:t>)</w:t>
      </w:r>
      <w:r w:rsidRPr="00DD6FDD">
        <w:rPr>
          <w:color w:val="000000" w:themeColor="text1"/>
          <w:lang w:val="en-GB"/>
        </w:rPr>
        <w:t xml:space="preserve">. Global warming benefits the small in aquatic ecosystems. </w:t>
      </w:r>
      <w:r w:rsidRPr="00DD6FDD">
        <w:rPr>
          <w:i/>
          <w:iCs/>
          <w:color w:val="000000" w:themeColor="text1"/>
          <w:lang w:val="en-GB"/>
        </w:rPr>
        <w:t>Proceedings of the National Academy of Sciences of the United States of America</w:t>
      </w:r>
      <w:r w:rsidRPr="00DD6FDD">
        <w:rPr>
          <w:color w:val="000000" w:themeColor="text1"/>
          <w:lang w:val="en-GB"/>
        </w:rPr>
        <w:t xml:space="preserve"> 106: 12788–12793. </w:t>
      </w:r>
    </w:p>
    <w:p w14:paraId="211D9080" w14:textId="3A1CC137" w:rsidR="00745164" w:rsidRPr="00DD6FDD" w:rsidRDefault="004B4378" w:rsidP="00BE4079">
      <w:pPr>
        <w:pStyle w:val="CommentText"/>
        <w:spacing w:line="480" w:lineRule="auto"/>
        <w:ind w:left="720" w:hanging="720"/>
        <w:rPr>
          <w:rFonts w:ascii="Times New Roman" w:hAnsi="Times New Roman" w:cs="Times New Roman"/>
          <w:color w:val="000000" w:themeColor="text1"/>
          <w:sz w:val="24"/>
          <w:szCs w:val="24"/>
          <w:shd w:val="clear" w:color="auto" w:fill="FFFFFF"/>
          <w:lang w:val="en-GB"/>
        </w:rPr>
      </w:pPr>
      <w:r w:rsidRPr="00DD6FDD">
        <w:rPr>
          <w:rFonts w:ascii="Times New Roman" w:hAnsi="Times New Roman" w:cs="Times New Roman"/>
          <w:color w:val="000000" w:themeColor="text1"/>
          <w:sz w:val="24"/>
          <w:szCs w:val="24"/>
          <w:shd w:val="clear" w:color="auto" w:fill="FFFFFF"/>
          <w:lang w:val="en-GB"/>
        </w:rPr>
        <w:t xml:space="preserve">Dell, A. I., Pawar, S., </w:t>
      </w:r>
      <w:r>
        <w:rPr>
          <w:rFonts w:ascii="Times New Roman" w:hAnsi="Times New Roman" w:cs="Times New Roman"/>
          <w:color w:val="000000" w:themeColor="text1"/>
          <w:sz w:val="24"/>
          <w:szCs w:val="24"/>
          <w:shd w:val="clear" w:color="auto" w:fill="FFFFFF"/>
          <w:lang w:val="en-GB"/>
        </w:rPr>
        <w:t>&amp;</w:t>
      </w:r>
      <w:r w:rsidRPr="00DD6FDD">
        <w:rPr>
          <w:rFonts w:ascii="Times New Roman" w:hAnsi="Times New Roman" w:cs="Times New Roman"/>
          <w:color w:val="000000" w:themeColor="text1"/>
          <w:sz w:val="24"/>
          <w:szCs w:val="24"/>
          <w:shd w:val="clear" w:color="auto" w:fill="FFFFFF"/>
          <w:lang w:val="en-GB"/>
        </w:rPr>
        <w:t xml:space="preserve"> Savage, V. M. </w:t>
      </w:r>
      <w:r>
        <w:rPr>
          <w:rFonts w:ascii="Times New Roman" w:hAnsi="Times New Roman" w:cs="Times New Roman"/>
          <w:color w:val="000000" w:themeColor="text1"/>
          <w:sz w:val="24"/>
          <w:szCs w:val="24"/>
          <w:shd w:val="clear" w:color="auto" w:fill="FFFFFF"/>
          <w:lang w:val="en-GB"/>
        </w:rPr>
        <w:t>(</w:t>
      </w:r>
      <w:r w:rsidRPr="00DD6FDD">
        <w:rPr>
          <w:rFonts w:ascii="Times New Roman" w:hAnsi="Times New Roman" w:cs="Times New Roman"/>
          <w:color w:val="000000" w:themeColor="text1"/>
          <w:sz w:val="24"/>
          <w:szCs w:val="24"/>
          <w:shd w:val="clear" w:color="auto" w:fill="FFFFFF"/>
          <w:lang w:val="en-GB"/>
        </w:rPr>
        <w:t>2011</w:t>
      </w:r>
      <w:r>
        <w:rPr>
          <w:rFonts w:ascii="Times New Roman" w:hAnsi="Times New Roman" w:cs="Times New Roman"/>
          <w:color w:val="000000" w:themeColor="text1"/>
          <w:sz w:val="24"/>
          <w:szCs w:val="24"/>
          <w:shd w:val="clear" w:color="auto" w:fill="FFFFFF"/>
          <w:lang w:val="en-GB"/>
        </w:rPr>
        <w:t>)</w:t>
      </w:r>
      <w:r w:rsidRPr="00DD6FDD">
        <w:rPr>
          <w:rFonts w:ascii="Times New Roman" w:hAnsi="Times New Roman" w:cs="Times New Roman"/>
          <w:color w:val="000000" w:themeColor="text1"/>
          <w:sz w:val="24"/>
          <w:szCs w:val="24"/>
          <w:shd w:val="clear" w:color="auto" w:fill="FFFFFF"/>
          <w:lang w:val="en-GB"/>
        </w:rPr>
        <w:t>. Systematic variation in the temperature dependence</w:t>
      </w:r>
      <w:r w:rsidRPr="00DD6FDD">
        <w:rPr>
          <w:rFonts w:ascii="Times New Roman" w:hAnsi="Times New Roman" w:cs="Times New Roman"/>
          <w:color w:val="000000" w:themeColor="text1"/>
          <w:sz w:val="24"/>
          <w:szCs w:val="24"/>
          <w:shd w:val="clear" w:color="auto" w:fill="FFFFFF"/>
          <w:lang w:val="en-GB"/>
        </w:rPr>
        <w:t xml:space="preserve"> of physiological and ecological traits.</w:t>
      </w:r>
      <w:r>
        <w:rPr>
          <w:rFonts w:ascii="Times New Roman" w:hAnsi="Times New Roman" w:cs="Times New Roman"/>
          <w:color w:val="000000" w:themeColor="text1"/>
          <w:sz w:val="24"/>
          <w:szCs w:val="24"/>
          <w:shd w:val="clear" w:color="auto" w:fill="FFFFFF"/>
          <w:lang w:val="en-GB"/>
        </w:rPr>
        <w:t xml:space="preserve"> </w:t>
      </w:r>
      <w:r w:rsidRPr="00DD6FDD">
        <w:rPr>
          <w:rFonts w:ascii="Times New Roman" w:hAnsi="Times New Roman" w:cs="Times New Roman"/>
          <w:i/>
          <w:color w:val="000000" w:themeColor="text1"/>
          <w:sz w:val="24"/>
          <w:szCs w:val="24"/>
          <w:shd w:val="clear" w:color="auto" w:fill="FFFFFF"/>
          <w:lang w:val="en-GB"/>
        </w:rPr>
        <w:t>Proceedings of the National Academy of Sciences of the United States of America</w:t>
      </w:r>
      <w:r>
        <w:rPr>
          <w:rFonts w:ascii="Times New Roman" w:hAnsi="Times New Roman" w:cs="Times New Roman"/>
          <w:color w:val="000000" w:themeColor="text1"/>
          <w:sz w:val="24"/>
          <w:szCs w:val="24"/>
          <w:shd w:val="clear" w:color="auto" w:fill="FFFFFF"/>
          <w:lang w:val="en-GB"/>
        </w:rPr>
        <w:t xml:space="preserve">, </w:t>
      </w:r>
      <w:r w:rsidRPr="00DD6FDD">
        <w:rPr>
          <w:rFonts w:ascii="Times New Roman" w:hAnsi="Times New Roman" w:cs="Times New Roman"/>
          <w:iCs/>
          <w:color w:val="000000" w:themeColor="text1"/>
          <w:sz w:val="24"/>
          <w:szCs w:val="24"/>
          <w:shd w:val="clear" w:color="auto" w:fill="FFFFFF"/>
          <w:lang w:val="en-GB"/>
        </w:rPr>
        <w:t>108</w:t>
      </w:r>
      <w:r>
        <w:rPr>
          <w:rFonts w:ascii="Times New Roman" w:hAnsi="Times New Roman" w:cs="Times New Roman"/>
          <w:color w:val="000000" w:themeColor="text1"/>
          <w:sz w:val="24"/>
          <w:szCs w:val="24"/>
          <w:shd w:val="clear" w:color="auto" w:fill="FFFFFF"/>
          <w:lang w:val="en-GB"/>
        </w:rPr>
        <w:t xml:space="preserve">, </w:t>
      </w:r>
      <w:r w:rsidRPr="00DD6FDD">
        <w:rPr>
          <w:rFonts w:ascii="Times New Roman" w:hAnsi="Times New Roman" w:cs="Times New Roman"/>
          <w:color w:val="000000" w:themeColor="text1"/>
          <w:sz w:val="24"/>
          <w:szCs w:val="24"/>
          <w:shd w:val="clear" w:color="auto" w:fill="FFFFFF"/>
          <w:lang w:val="en-GB"/>
        </w:rPr>
        <w:t>10591</w:t>
      </w:r>
      <w:r>
        <w:rPr>
          <w:rFonts w:ascii="Times New Roman" w:hAnsi="Times New Roman" w:cs="Times New Roman"/>
          <w:color w:val="000000" w:themeColor="text1"/>
          <w:sz w:val="24"/>
          <w:szCs w:val="24"/>
          <w:shd w:val="clear" w:color="auto" w:fill="FFFFFF"/>
          <w:lang w:val="en-GB"/>
        </w:rPr>
        <w:t>–</w:t>
      </w:r>
      <w:r w:rsidRPr="00DD6FDD">
        <w:rPr>
          <w:rFonts w:ascii="Times New Roman" w:hAnsi="Times New Roman" w:cs="Times New Roman"/>
          <w:color w:val="000000" w:themeColor="text1"/>
          <w:sz w:val="24"/>
          <w:szCs w:val="24"/>
          <w:shd w:val="clear" w:color="auto" w:fill="FFFFFF"/>
          <w:lang w:val="en-GB"/>
        </w:rPr>
        <w:t>10596.</w:t>
      </w:r>
    </w:p>
    <w:p w14:paraId="063D313B" w14:textId="2B5A15B3"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Dell, A. I., Pawar, </w:t>
      </w:r>
      <w:r w:rsidRPr="00745164">
        <w:rPr>
          <w:color w:val="000000" w:themeColor="text1"/>
          <w:lang w:val="en-GB"/>
        </w:rPr>
        <w:t>S., &amp;</w:t>
      </w:r>
      <w:r w:rsidRPr="00DD6FDD">
        <w:rPr>
          <w:color w:val="000000" w:themeColor="text1"/>
          <w:lang w:val="en-GB"/>
        </w:rPr>
        <w:t xml:space="preserve"> Savage</w:t>
      </w:r>
      <w:r w:rsidRPr="00745164">
        <w:rPr>
          <w:color w:val="000000" w:themeColor="text1"/>
          <w:lang w:val="en-GB"/>
        </w:rPr>
        <w:t>, V.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2014</w:t>
      </w:r>
      <w:r w:rsidRPr="00745164">
        <w:rPr>
          <w:color w:val="000000" w:themeColor="text1"/>
          <w:lang w:val="en-GB"/>
        </w:rPr>
        <w:t>)</w:t>
      </w:r>
      <w:r w:rsidRPr="00DD6FDD">
        <w:rPr>
          <w:color w:val="000000" w:themeColor="text1"/>
          <w:lang w:val="en-GB"/>
        </w:rPr>
        <w:t xml:space="preserve">. Temperature dependence of trophic interactions are driven by asymmetry of species responses and foraging strategy. </w:t>
      </w:r>
      <w:r w:rsidRPr="00DD6FDD">
        <w:rPr>
          <w:i/>
          <w:iCs/>
          <w:color w:val="000000" w:themeColor="text1"/>
          <w:lang w:val="en-GB"/>
        </w:rPr>
        <w:t>Journal of Animal Ecology</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83(1)</w:t>
      </w:r>
      <w:r w:rsidRPr="00745164">
        <w:rPr>
          <w:color w:val="000000" w:themeColor="text1"/>
          <w:lang w:val="en-GB"/>
        </w:rPr>
        <w:t xml:space="preserve">, </w:t>
      </w:r>
      <w:r w:rsidRPr="00DD6FDD">
        <w:rPr>
          <w:color w:val="000000" w:themeColor="text1"/>
          <w:lang w:val="en-GB"/>
        </w:rPr>
        <w:t>70–84.</w:t>
      </w:r>
    </w:p>
    <w:p w14:paraId="468C3942" w14:textId="6CB93E0A" w:rsidR="00745164" w:rsidRPr="00DD6FDD" w:rsidRDefault="004B4378" w:rsidP="00352114">
      <w:pPr>
        <w:spacing w:line="480" w:lineRule="auto"/>
        <w:jc w:val="both"/>
        <w:rPr>
          <w:color w:val="000000" w:themeColor="text1"/>
          <w:lang w:val="en-GB"/>
        </w:rPr>
      </w:pPr>
      <w:proofErr w:type="spellStart"/>
      <w:r w:rsidRPr="00DD6FDD">
        <w:rPr>
          <w:color w:val="000000" w:themeColor="text1"/>
          <w:lang w:val="en-GB"/>
        </w:rPr>
        <w:t>Enquist</w:t>
      </w:r>
      <w:proofErr w:type="spellEnd"/>
      <w:r w:rsidRPr="00DD6FDD">
        <w:rPr>
          <w:color w:val="000000" w:themeColor="text1"/>
          <w:lang w:val="en-GB"/>
        </w:rPr>
        <w:t xml:space="preserve">, B. J., Brown, </w:t>
      </w:r>
      <w:r w:rsidRPr="00745164">
        <w:rPr>
          <w:color w:val="000000" w:themeColor="text1"/>
          <w:lang w:val="en-GB"/>
        </w:rPr>
        <w:t>J. H., &amp;</w:t>
      </w:r>
      <w:r w:rsidRPr="00DD6FDD">
        <w:rPr>
          <w:color w:val="000000" w:themeColor="text1"/>
          <w:lang w:val="en-GB"/>
        </w:rPr>
        <w:t xml:space="preserve"> West</w:t>
      </w:r>
      <w:r w:rsidRPr="00745164">
        <w:rPr>
          <w:color w:val="000000" w:themeColor="text1"/>
          <w:lang w:val="en-GB"/>
        </w:rPr>
        <w:t>, G. B</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1998</w:t>
      </w:r>
      <w:r w:rsidRPr="00745164">
        <w:rPr>
          <w:color w:val="000000" w:themeColor="text1"/>
          <w:lang w:val="en-GB"/>
        </w:rPr>
        <w:t>)</w:t>
      </w:r>
      <w:r w:rsidRPr="00DD6FDD">
        <w:rPr>
          <w:color w:val="000000" w:themeColor="text1"/>
          <w:lang w:val="en-GB"/>
        </w:rPr>
        <w:t xml:space="preserve">. Allometric scaling of plant energetics and </w:t>
      </w:r>
      <w:ins w:id="51" w:author="Wesner, Jeff S" w:date="2023-02-21T13:25:00Z">
        <w:r w:rsidR="001037A8">
          <w:rPr>
            <w:color w:val="000000" w:themeColor="text1"/>
            <w:lang w:val="en-GB"/>
          </w:rPr>
          <w:tab/>
        </w:r>
      </w:ins>
      <w:r w:rsidRPr="00DD6FDD">
        <w:rPr>
          <w:color w:val="000000" w:themeColor="text1"/>
          <w:lang w:val="en-GB"/>
        </w:rPr>
        <w:t>pop</w:t>
      </w:r>
      <w:r w:rsidRPr="00DD6FDD">
        <w:rPr>
          <w:color w:val="000000" w:themeColor="text1"/>
          <w:lang w:val="en-GB"/>
        </w:rPr>
        <w:t xml:space="preserve">ulation density. </w:t>
      </w:r>
      <w:r w:rsidRPr="00DD6FDD">
        <w:rPr>
          <w:i/>
          <w:iCs/>
          <w:color w:val="000000" w:themeColor="text1"/>
          <w:lang w:val="en-GB"/>
        </w:rPr>
        <w:t>Nature</w:t>
      </w:r>
      <w:r w:rsidRPr="00745164">
        <w:rPr>
          <w:color w:val="000000" w:themeColor="text1"/>
          <w:lang w:val="en-GB"/>
        </w:rPr>
        <w:t>,</w:t>
      </w:r>
      <w:r w:rsidRPr="00DD6FDD">
        <w:rPr>
          <w:color w:val="000000" w:themeColor="text1"/>
          <w:lang w:val="en-GB"/>
        </w:rPr>
        <w:t xml:space="preserve"> 395</w:t>
      </w:r>
      <w:r w:rsidRPr="00745164">
        <w:rPr>
          <w:color w:val="000000" w:themeColor="text1"/>
          <w:lang w:val="en-GB"/>
        </w:rPr>
        <w:t>, 1</w:t>
      </w:r>
      <w:r w:rsidRPr="00DD6FDD">
        <w:rPr>
          <w:color w:val="000000" w:themeColor="text1"/>
          <w:lang w:val="en-GB"/>
        </w:rPr>
        <w:t>63–165.</w:t>
      </w:r>
    </w:p>
    <w:p w14:paraId="416027FB" w14:textId="2899F3A4"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lastRenderedPageBreak/>
        <w:t xml:space="preserve">Finkel, Z. V., </w:t>
      </w:r>
      <w:proofErr w:type="spellStart"/>
      <w:r w:rsidRPr="00DD6FDD">
        <w:rPr>
          <w:color w:val="000000" w:themeColor="text1"/>
          <w:lang w:val="en-GB"/>
        </w:rPr>
        <w:t>Beardall</w:t>
      </w:r>
      <w:proofErr w:type="spellEnd"/>
      <w:r w:rsidRPr="00DD6FDD">
        <w:rPr>
          <w:color w:val="000000" w:themeColor="text1"/>
          <w:lang w:val="en-GB"/>
        </w:rPr>
        <w:t xml:space="preserve">, </w:t>
      </w:r>
      <w:r w:rsidRPr="00745164">
        <w:rPr>
          <w:color w:val="000000" w:themeColor="text1"/>
          <w:lang w:val="en-GB"/>
        </w:rPr>
        <w:t>J.,</w:t>
      </w:r>
      <w:r w:rsidRPr="00DD6FDD">
        <w:rPr>
          <w:color w:val="000000" w:themeColor="text1"/>
          <w:lang w:val="en-GB"/>
        </w:rPr>
        <w:t xml:space="preserve"> Flynn, </w:t>
      </w:r>
      <w:r w:rsidRPr="00745164">
        <w:rPr>
          <w:color w:val="000000" w:themeColor="text1"/>
          <w:lang w:val="en-GB"/>
        </w:rPr>
        <w:t xml:space="preserve">K. J., </w:t>
      </w:r>
      <w:proofErr w:type="spellStart"/>
      <w:r w:rsidRPr="00DD6FDD">
        <w:rPr>
          <w:color w:val="000000" w:themeColor="text1"/>
          <w:lang w:val="en-GB"/>
        </w:rPr>
        <w:t>Quigg</w:t>
      </w:r>
      <w:proofErr w:type="spellEnd"/>
      <w:r w:rsidRPr="00DD6FDD">
        <w:rPr>
          <w:color w:val="000000" w:themeColor="text1"/>
          <w:lang w:val="en-GB"/>
        </w:rPr>
        <w:t xml:space="preserve">, </w:t>
      </w:r>
      <w:r w:rsidRPr="00745164">
        <w:rPr>
          <w:color w:val="000000" w:themeColor="text1"/>
          <w:lang w:val="en-GB"/>
        </w:rPr>
        <w:t xml:space="preserve">A., </w:t>
      </w:r>
      <w:r w:rsidRPr="00DD6FDD">
        <w:rPr>
          <w:color w:val="000000" w:themeColor="text1"/>
          <w:lang w:val="en-GB"/>
        </w:rPr>
        <w:t xml:space="preserve">Rees, </w:t>
      </w:r>
      <w:r w:rsidRPr="00745164">
        <w:rPr>
          <w:color w:val="000000" w:themeColor="text1"/>
          <w:lang w:val="en-GB"/>
        </w:rPr>
        <w:t>T. A. V., &amp;</w:t>
      </w:r>
      <w:r w:rsidRPr="00DD6FDD">
        <w:rPr>
          <w:color w:val="000000" w:themeColor="text1"/>
          <w:lang w:val="en-GB"/>
        </w:rPr>
        <w:t xml:space="preserve"> </w:t>
      </w:r>
      <w:r w:rsidRPr="00745164">
        <w:rPr>
          <w:color w:val="000000" w:themeColor="text1"/>
          <w:lang w:val="en-GB"/>
        </w:rPr>
        <w:t>R</w:t>
      </w:r>
      <w:r w:rsidRPr="00DD6FDD">
        <w:rPr>
          <w:color w:val="000000" w:themeColor="text1"/>
          <w:lang w:val="en-GB"/>
        </w:rPr>
        <w:t>aven</w:t>
      </w:r>
      <w:r w:rsidRPr="00745164">
        <w:rPr>
          <w:color w:val="000000" w:themeColor="text1"/>
          <w:lang w:val="en-GB"/>
        </w:rPr>
        <w:t>, J.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2010</w:t>
      </w:r>
      <w:r w:rsidRPr="00745164">
        <w:rPr>
          <w:color w:val="000000" w:themeColor="text1"/>
          <w:lang w:val="en-GB"/>
        </w:rPr>
        <w:t>)</w:t>
      </w:r>
      <w:r w:rsidRPr="00DD6FDD">
        <w:rPr>
          <w:color w:val="000000" w:themeColor="text1"/>
          <w:lang w:val="en-GB"/>
        </w:rPr>
        <w:t xml:space="preserve">. Phytoplankton in a changing world: cell size and elemental stoichiometry. </w:t>
      </w:r>
      <w:r w:rsidRPr="00DD6FDD">
        <w:rPr>
          <w:i/>
          <w:iCs/>
          <w:color w:val="000000" w:themeColor="text1"/>
          <w:lang w:val="en-GB"/>
        </w:rPr>
        <w:t xml:space="preserve">Journal of </w:t>
      </w:r>
      <w:r w:rsidRPr="00745164">
        <w:rPr>
          <w:i/>
          <w:iCs/>
          <w:color w:val="000000" w:themeColor="text1"/>
          <w:lang w:val="en-GB"/>
        </w:rPr>
        <w:t>P</w:t>
      </w:r>
      <w:r w:rsidRPr="00DD6FDD">
        <w:rPr>
          <w:i/>
          <w:iCs/>
          <w:color w:val="000000" w:themeColor="text1"/>
          <w:lang w:val="en-GB"/>
        </w:rPr>
        <w:t xml:space="preserve">lankton </w:t>
      </w:r>
      <w:r w:rsidRPr="00745164">
        <w:rPr>
          <w:i/>
          <w:iCs/>
          <w:color w:val="000000" w:themeColor="text1"/>
          <w:lang w:val="en-GB"/>
        </w:rPr>
        <w:t>R</w:t>
      </w:r>
      <w:r w:rsidRPr="00DD6FDD">
        <w:rPr>
          <w:i/>
          <w:iCs/>
          <w:color w:val="000000" w:themeColor="text1"/>
          <w:lang w:val="en-GB"/>
        </w:rPr>
        <w:t>esearch</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32(1)</w:t>
      </w:r>
      <w:r w:rsidRPr="00745164">
        <w:rPr>
          <w:color w:val="000000" w:themeColor="text1"/>
          <w:lang w:val="en-GB"/>
        </w:rPr>
        <w:t xml:space="preserve">, </w:t>
      </w:r>
      <w:r w:rsidRPr="00DD6FDD">
        <w:rPr>
          <w:color w:val="000000" w:themeColor="text1"/>
          <w:lang w:val="en-GB"/>
        </w:rPr>
        <w:t>119–137.</w:t>
      </w:r>
    </w:p>
    <w:p w14:paraId="20EA9E47" w14:textId="4BE96A22"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Fossen, E. I., </w:t>
      </w:r>
      <w:proofErr w:type="spellStart"/>
      <w:r w:rsidRPr="00DD6FDD">
        <w:rPr>
          <w:color w:val="000000" w:themeColor="text1"/>
          <w:lang w:val="en-GB"/>
        </w:rPr>
        <w:t>Pélabon</w:t>
      </w:r>
      <w:proofErr w:type="spellEnd"/>
      <w:r w:rsidRPr="00DD6FDD">
        <w:rPr>
          <w:color w:val="000000" w:themeColor="text1"/>
          <w:lang w:val="en-GB"/>
        </w:rPr>
        <w:t xml:space="preserve">, </w:t>
      </w:r>
      <w:r w:rsidRPr="00745164">
        <w:rPr>
          <w:color w:val="000000" w:themeColor="text1"/>
          <w:lang w:val="en-GB"/>
        </w:rPr>
        <w:t>C., &amp;</w:t>
      </w:r>
      <w:r w:rsidRPr="00DD6FDD">
        <w:rPr>
          <w:color w:val="000000" w:themeColor="text1"/>
          <w:lang w:val="en-GB"/>
        </w:rPr>
        <w:t xml:space="preserve"> </w:t>
      </w:r>
      <w:proofErr w:type="spellStart"/>
      <w:r w:rsidRPr="00DD6FDD">
        <w:rPr>
          <w:color w:val="000000" w:themeColor="text1"/>
          <w:lang w:val="en-GB"/>
        </w:rPr>
        <w:t>Einum</w:t>
      </w:r>
      <w:proofErr w:type="spellEnd"/>
      <w:r w:rsidRPr="00745164">
        <w:rPr>
          <w:color w:val="000000" w:themeColor="text1"/>
          <w:lang w:val="en-GB"/>
        </w:rPr>
        <w:t>,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Genetic and environmental effects on the scaling of metabolic rate with body size. </w:t>
      </w:r>
      <w:r w:rsidRPr="00DD6FDD">
        <w:rPr>
          <w:i/>
          <w:iCs/>
          <w:color w:val="000000" w:themeColor="text1"/>
          <w:lang w:val="en-GB"/>
        </w:rPr>
        <w:t>Journal of Experimental Biology</w:t>
      </w:r>
      <w:r w:rsidRPr="00745164">
        <w:rPr>
          <w:i/>
          <w:iCs/>
          <w:color w:val="000000" w:themeColor="text1"/>
          <w:lang w:val="en-GB"/>
        </w:rPr>
        <w:t>,</w:t>
      </w:r>
      <w:r w:rsidRPr="00DD6FDD">
        <w:rPr>
          <w:color w:val="000000" w:themeColor="text1"/>
          <w:lang w:val="en-GB"/>
        </w:rPr>
        <w:t xml:space="preserve"> 222</w:t>
      </w:r>
      <w:r w:rsidRPr="00745164">
        <w:rPr>
          <w:color w:val="000000" w:themeColor="text1"/>
          <w:lang w:val="en-GB"/>
        </w:rPr>
        <w:t>.</w:t>
      </w:r>
    </w:p>
    <w:p w14:paraId="63C6D851" w14:textId="2D0D8479"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Gaedke, U., </w:t>
      </w:r>
      <w:proofErr w:type="spellStart"/>
      <w:r w:rsidRPr="00DD6FDD">
        <w:rPr>
          <w:color w:val="000000" w:themeColor="text1"/>
          <w:lang w:val="en-GB"/>
        </w:rPr>
        <w:t>Seifried</w:t>
      </w:r>
      <w:proofErr w:type="spellEnd"/>
      <w:r w:rsidRPr="00DD6FDD">
        <w:rPr>
          <w:color w:val="000000" w:themeColor="text1"/>
          <w:lang w:val="en-GB"/>
        </w:rPr>
        <w:t xml:space="preserve">, </w:t>
      </w:r>
      <w:r w:rsidRPr="00745164">
        <w:rPr>
          <w:color w:val="000000" w:themeColor="text1"/>
          <w:lang w:val="en-GB"/>
        </w:rPr>
        <w:t>A., &amp;</w:t>
      </w:r>
      <w:r w:rsidRPr="00DD6FDD">
        <w:rPr>
          <w:color w:val="000000" w:themeColor="text1"/>
          <w:lang w:val="en-GB"/>
        </w:rPr>
        <w:t xml:space="preserve"> Adrian</w:t>
      </w:r>
      <w:r w:rsidRPr="00745164">
        <w:rPr>
          <w:color w:val="000000" w:themeColor="text1"/>
          <w:lang w:val="en-GB"/>
        </w:rPr>
        <w:t>, R</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2004</w:t>
      </w:r>
      <w:r w:rsidRPr="00745164">
        <w:rPr>
          <w:color w:val="000000" w:themeColor="text1"/>
          <w:lang w:val="en-GB"/>
        </w:rPr>
        <w:t>)</w:t>
      </w:r>
      <w:r w:rsidRPr="00DD6FDD">
        <w:rPr>
          <w:color w:val="000000" w:themeColor="text1"/>
          <w:lang w:val="en-GB"/>
        </w:rPr>
        <w:t>. Biomass size spectra and plankton divers</w:t>
      </w:r>
      <w:r w:rsidRPr="00DD6FDD">
        <w:rPr>
          <w:color w:val="000000" w:themeColor="text1"/>
          <w:lang w:val="en-GB"/>
        </w:rPr>
        <w:t xml:space="preserve">ity in a shallow eutrophic lake. </w:t>
      </w:r>
      <w:r w:rsidRPr="00DD6FDD">
        <w:rPr>
          <w:i/>
          <w:iCs/>
          <w:color w:val="000000" w:themeColor="text1"/>
          <w:lang w:val="en-GB"/>
        </w:rPr>
        <w:t>International Review of Hydrobiology</w:t>
      </w:r>
      <w:r w:rsidRPr="00745164">
        <w:rPr>
          <w:i/>
          <w:iCs/>
          <w:color w:val="000000" w:themeColor="text1"/>
          <w:lang w:val="en-GB"/>
        </w:rPr>
        <w:t>,</w:t>
      </w:r>
      <w:r w:rsidRPr="00DD6FDD">
        <w:rPr>
          <w:color w:val="000000" w:themeColor="text1"/>
          <w:lang w:val="en-GB"/>
        </w:rPr>
        <w:t xml:space="preserve"> 89(1)</w:t>
      </w:r>
      <w:r w:rsidRPr="00745164">
        <w:rPr>
          <w:color w:val="000000" w:themeColor="text1"/>
          <w:lang w:val="en-GB"/>
        </w:rPr>
        <w:t xml:space="preserve">, </w:t>
      </w:r>
      <w:r w:rsidRPr="00DD6FDD">
        <w:rPr>
          <w:color w:val="000000" w:themeColor="text1"/>
          <w:lang w:val="en-GB"/>
        </w:rPr>
        <w:t>1</w:t>
      </w:r>
      <w:r w:rsidRPr="00745164">
        <w:rPr>
          <w:color w:val="000000" w:themeColor="text1"/>
          <w:lang w:val="en-GB"/>
        </w:rPr>
        <w:t>–</w:t>
      </w:r>
      <w:r w:rsidRPr="00DD6FDD">
        <w:rPr>
          <w:color w:val="000000" w:themeColor="text1"/>
          <w:lang w:val="en-GB"/>
        </w:rPr>
        <w:t>20.</w:t>
      </w:r>
    </w:p>
    <w:p w14:paraId="5E65830D" w14:textId="64747A24"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Gelman, A., &amp; Rubin, D. B. (1992). Inference from iterative simulation using multiple sequences. </w:t>
      </w:r>
      <w:r w:rsidRPr="00DD6FDD">
        <w:rPr>
          <w:i/>
          <w:iCs/>
          <w:color w:val="000000" w:themeColor="text1"/>
          <w:lang w:val="en-GB"/>
        </w:rPr>
        <w:t xml:space="preserve">Statistical </w:t>
      </w:r>
      <w:r w:rsidRPr="00745164">
        <w:rPr>
          <w:i/>
          <w:iCs/>
          <w:color w:val="000000" w:themeColor="text1"/>
          <w:lang w:val="en-GB"/>
        </w:rPr>
        <w:t>S</w:t>
      </w:r>
      <w:r w:rsidRPr="00DD6FDD">
        <w:rPr>
          <w:i/>
          <w:iCs/>
          <w:color w:val="000000" w:themeColor="text1"/>
          <w:lang w:val="en-GB"/>
        </w:rPr>
        <w:t>cience</w:t>
      </w:r>
      <w:r w:rsidRPr="00DD6FDD">
        <w:rPr>
          <w:color w:val="000000" w:themeColor="text1"/>
          <w:lang w:val="en-GB"/>
        </w:rPr>
        <w:t xml:space="preserve">, </w:t>
      </w:r>
      <w:r w:rsidRPr="00745164">
        <w:rPr>
          <w:color w:val="000000" w:themeColor="text1"/>
          <w:lang w:val="en-GB"/>
        </w:rPr>
        <w:t xml:space="preserve">7, </w:t>
      </w:r>
      <w:r w:rsidRPr="00DD6FDD">
        <w:rPr>
          <w:color w:val="000000" w:themeColor="text1"/>
          <w:lang w:val="en-GB"/>
        </w:rPr>
        <w:t>457</w:t>
      </w:r>
      <w:r w:rsidRPr="00745164">
        <w:rPr>
          <w:color w:val="000000" w:themeColor="text1"/>
          <w:lang w:val="en-GB"/>
        </w:rPr>
        <w:t>–</w:t>
      </w:r>
      <w:r w:rsidRPr="00DD6FDD">
        <w:rPr>
          <w:color w:val="000000" w:themeColor="text1"/>
          <w:lang w:val="en-GB"/>
        </w:rPr>
        <w:t>472.</w:t>
      </w:r>
    </w:p>
    <w:p w14:paraId="77616B93" w14:textId="3D27AF27" w:rsidR="00745164" w:rsidRPr="00DD6FDD" w:rsidRDefault="004B4378" w:rsidP="00BE4079">
      <w:pPr>
        <w:spacing w:line="480" w:lineRule="auto"/>
        <w:ind w:left="720" w:hanging="720"/>
        <w:rPr>
          <w:lang w:val="en-GB"/>
        </w:rPr>
      </w:pPr>
      <w:proofErr w:type="spellStart"/>
      <w:r w:rsidRPr="00DD6FDD">
        <w:rPr>
          <w:lang w:val="en-GB"/>
        </w:rPr>
        <w:t>Gillooly</w:t>
      </w:r>
      <w:proofErr w:type="spellEnd"/>
      <w:r w:rsidRPr="00DD6FDD">
        <w:rPr>
          <w:lang w:val="en-GB"/>
        </w:rPr>
        <w:t>, J. F, Brown,</w:t>
      </w:r>
      <w:r>
        <w:rPr>
          <w:lang w:val="en-GB"/>
        </w:rPr>
        <w:t xml:space="preserve"> J. H.,</w:t>
      </w:r>
      <w:r w:rsidRPr="00DD6FDD">
        <w:rPr>
          <w:lang w:val="en-GB"/>
        </w:rPr>
        <w:t xml:space="preserve"> West,</w:t>
      </w:r>
      <w:r>
        <w:rPr>
          <w:lang w:val="en-GB"/>
        </w:rPr>
        <w:t xml:space="preserve"> G. B.,</w:t>
      </w:r>
      <w:r w:rsidRPr="00DD6FDD">
        <w:rPr>
          <w:lang w:val="en-GB"/>
        </w:rPr>
        <w:t xml:space="preserve"> Savage,</w:t>
      </w:r>
      <w:r>
        <w:rPr>
          <w:lang w:val="en-GB"/>
        </w:rPr>
        <w:t xml:space="preserve"> V. M., &amp;</w:t>
      </w:r>
      <w:r w:rsidRPr="00DD6FDD">
        <w:rPr>
          <w:lang w:val="en-GB"/>
        </w:rPr>
        <w:t xml:space="preserve"> </w:t>
      </w:r>
      <w:proofErr w:type="spellStart"/>
      <w:r w:rsidRPr="00DD6FDD">
        <w:rPr>
          <w:lang w:val="en-GB"/>
        </w:rPr>
        <w:t>Charnov</w:t>
      </w:r>
      <w:proofErr w:type="spellEnd"/>
      <w:r>
        <w:rPr>
          <w:lang w:val="en-GB"/>
        </w:rPr>
        <w:t>, E. L</w:t>
      </w:r>
      <w:r w:rsidRPr="00DD6FDD">
        <w:rPr>
          <w:lang w:val="en-GB"/>
        </w:rPr>
        <w:t xml:space="preserve">. </w:t>
      </w:r>
      <w:r>
        <w:rPr>
          <w:lang w:val="en-GB"/>
        </w:rPr>
        <w:t>(</w:t>
      </w:r>
      <w:r w:rsidRPr="00DD6FDD">
        <w:rPr>
          <w:lang w:val="en-GB"/>
        </w:rPr>
        <w:t>2001</w:t>
      </w:r>
      <w:r>
        <w:rPr>
          <w:lang w:val="en-GB"/>
        </w:rPr>
        <w:t>)</w:t>
      </w:r>
      <w:r w:rsidRPr="00DD6FDD">
        <w:rPr>
          <w:lang w:val="en-GB"/>
        </w:rPr>
        <w:t xml:space="preserve">. Effects of size and temperature on metabolic rate. </w:t>
      </w:r>
      <w:r w:rsidRPr="00DD6FDD">
        <w:rPr>
          <w:i/>
          <w:iCs/>
          <w:lang w:val="en-GB"/>
        </w:rPr>
        <w:t>Science</w:t>
      </w:r>
      <w:r>
        <w:rPr>
          <w:i/>
          <w:iCs/>
          <w:lang w:val="en-GB"/>
        </w:rPr>
        <w:t>,</w:t>
      </w:r>
      <w:r w:rsidRPr="00DD6FDD">
        <w:rPr>
          <w:i/>
          <w:iCs/>
          <w:lang w:val="en-GB"/>
        </w:rPr>
        <w:t xml:space="preserve"> </w:t>
      </w:r>
      <w:r w:rsidRPr="00DD6FDD">
        <w:rPr>
          <w:lang w:val="en-GB"/>
        </w:rPr>
        <w:t>293</w:t>
      </w:r>
      <w:r>
        <w:rPr>
          <w:lang w:val="en-GB"/>
        </w:rPr>
        <w:t xml:space="preserve">, </w:t>
      </w:r>
      <w:r w:rsidRPr="00DD6FDD">
        <w:rPr>
          <w:lang w:val="en-GB"/>
        </w:rPr>
        <w:t>2248–2251.</w:t>
      </w:r>
    </w:p>
    <w:p w14:paraId="6F68EF25" w14:textId="7308C6EC" w:rsidR="00745164" w:rsidRPr="00DD6FDD" w:rsidRDefault="004B4378" w:rsidP="00BE4079">
      <w:pPr>
        <w:spacing w:line="480" w:lineRule="auto"/>
        <w:ind w:left="720" w:hanging="720"/>
        <w:rPr>
          <w:lang w:val="en-GB"/>
        </w:rPr>
      </w:pPr>
      <w:r w:rsidRPr="00DD6FDD">
        <w:rPr>
          <w:lang w:val="en-GB"/>
        </w:rPr>
        <w:t xml:space="preserve">Gjoni, V., </w:t>
      </w:r>
      <w:r>
        <w:rPr>
          <w:lang w:val="en-GB"/>
        </w:rPr>
        <w:t xml:space="preserve">&amp; </w:t>
      </w:r>
      <w:r w:rsidRPr="00DD6FDD">
        <w:rPr>
          <w:lang w:val="en-GB"/>
        </w:rPr>
        <w:t>Basset</w:t>
      </w:r>
      <w:r>
        <w:rPr>
          <w:lang w:val="en-GB"/>
        </w:rPr>
        <w:t>, A</w:t>
      </w:r>
      <w:r w:rsidRPr="00DD6FDD">
        <w:rPr>
          <w:lang w:val="en-GB"/>
        </w:rPr>
        <w:t xml:space="preserve">. </w:t>
      </w:r>
      <w:r>
        <w:rPr>
          <w:lang w:val="en-GB"/>
        </w:rPr>
        <w:t>(</w:t>
      </w:r>
      <w:r w:rsidRPr="00DD6FDD">
        <w:rPr>
          <w:lang w:val="en-GB"/>
        </w:rPr>
        <w:t>2018</w:t>
      </w:r>
      <w:r>
        <w:rPr>
          <w:lang w:val="en-GB"/>
        </w:rPr>
        <w:t>)</w:t>
      </w:r>
      <w:r w:rsidRPr="00DD6FDD">
        <w:rPr>
          <w:lang w:val="en-GB"/>
        </w:rPr>
        <w:t xml:space="preserve">. A cross-community approach to energy pathways across lagoon macroinvertebrate guilds. </w:t>
      </w:r>
      <w:r w:rsidRPr="00DD6FDD">
        <w:rPr>
          <w:i/>
          <w:iCs/>
          <w:lang w:val="en-GB"/>
        </w:rPr>
        <w:t>Estuaries and Coasts</w:t>
      </w:r>
      <w:r>
        <w:rPr>
          <w:lang w:val="en-GB"/>
        </w:rPr>
        <w:t>,</w:t>
      </w:r>
      <w:r w:rsidRPr="00DD6FDD">
        <w:rPr>
          <w:lang w:val="en-GB"/>
        </w:rPr>
        <w:t xml:space="preserve"> 41</w:t>
      </w:r>
      <w:r>
        <w:rPr>
          <w:lang w:val="en-GB"/>
        </w:rPr>
        <w:t xml:space="preserve">, </w:t>
      </w:r>
      <w:r w:rsidRPr="00DD6FDD">
        <w:rPr>
          <w:lang w:val="en-GB"/>
        </w:rPr>
        <w:t>2433–2446.</w:t>
      </w:r>
    </w:p>
    <w:p w14:paraId="27AB4B50" w14:textId="17E1BE8E"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Gjoni, V., </w:t>
      </w:r>
      <w:r w:rsidRPr="00745164">
        <w:rPr>
          <w:color w:val="000000" w:themeColor="text1"/>
          <w:lang w:val="en-GB"/>
        </w:rPr>
        <w:t>&amp;</w:t>
      </w:r>
      <w:r w:rsidRPr="00DD6FDD">
        <w:rPr>
          <w:color w:val="000000" w:themeColor="text1"/>
          <w:lang w:val="en-GB"/>
        </w:rPr>
        <w:t xml:space="preserve"> Glazier</w:t>
      </w:r>
      <w:r w:rsidRPr="00745164">
        <w:rPr>
          <w:color w:val="000000" w:themeColor="text1"/>
          <w:lang w:val="en-GB"/>
        </w:rPr>
        <w:t>, D.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xml:space="preserve">. A perspective on body size and abundance relationships across ecological communities. </w:t>
      </w:r>
      <w:r w:rsidRPr="00DD6FDD">
        <w:rPr>
          <w:i/>
          <w:iCs/>
          <w:color w:val="000000" w:themeColor="text1"/>
          <w:lang w:val="en-GB"/>
        </w:rPr>
        <w:t>Biology</w:t>
      </w:r>
      <w:r w:rsidRPr="00745164">
        <w:rPr>
          <w:i/>
          <w:iCs/>
          <w:color w:val="000000" w:themeColor="text1"/>
          <w:lang w:val="en-GB"/>
        </w:rPr>
        <w:t>,</w:t>
      </w:r>
      <w:r w:rsidRPr="00DD6FDD">
        <w:rPr>
          <w:color w:val="000000" w:themeColor="text1"/>
          <w:lang w:val="en-GB"/>
        </w:rPr>
        <w:t xml:space="preserve"> 9</w:t>
      </w:r>
      <w:r w:rsidRPr="00745164">
        <w:rPr>
          <w:color w:val="000000" w:themeColor="text1"/>
          <w:lang w:val="en-GB"/>
        </w:rPr>
        <w:t xml:space="preserve">, </w:t>
      </w:r>
      <w:r w:rsidRPr="00DD6FDD">
        <w:rPr>
          <w:color w:val="000000" w:themeColor="text1"/>
          <w:lang w:val="en-GB"/>
        </w:rPr>
        <w:t>42.</w:t>
      </w:r>
    </w:p>
    <w:p w14:paraId="7175130D" w14:textId="55299BA4"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Gjoni, V., </w:t>
      </w:r>
      <w:proofErr w:type="spellStart"/>
      <w:r w:rsidRPr="00745164">
        <w:rPr>
          <w:color w:val="000000" w:themeColor="text1"/>
          <w:lang w:val="en-GB"/>
        </w:rPr>
        <w:t>C</w:t>
      </w:r>
      <w:r w:rsidRPr="00DD6FDD">
        <w:rPr>
          <w:color w:val="000000" w:themeColor="text1"/>
          <w:lang w:val="en-GB"/>
        </w:rPr>
        <w:t>ozzoli</w:t>
      </w:r>
      <w:proofErr w:type="spellEnd"/>
      <w:r w:rsidRPr="00DD6FDD">
        <w:rPr>
          <w:color w:val="000000" w:themeColor="text1"/>
          <w:lang w:val="en-GB"/>
        </w:rPr>
        <w:t xml:space="preserve">, </w:t>
      </w:r>
      <w:r w:rsidRPr="00745164">
        <w:rPr>
          <w:color w:val="000000" w:themeColor="text1"/>
          <w:lang w:val="en-GB"/>
        </w:rPr>
        <w:t xml:space="preserve">F., </w:t>
      </w:r>
      <w:r w:rsidRPr="00DD6FDD">
        <w:rPr>
          <w:color w:val="000000" w:themeColor="text1"/>
          <w:lang w:val="en-GB"/>
        </w:rPr>
        <w:t xml:space="preserve">Rosati, </w:t>
      </w:r>
      <w:r w:rsidRPr="00745164">
        <w:rPr>
          <w:color w:val="000000" w:themeColor="text1"/>
          <w:lang w:val="en-GB"/>
        </w:rPr>
        <w:t xml:space="preserve">I., &amp; </w:t>
      </w:r>
      <w:r w:rsidRPr="00DD6FDD">
        <w:rPr>
          <w:color w:val="000000" w:themeColor="text1"/>
          <w:lang w:val="en-GB"/>
        </w:rPr>
        <w:t>Basset</w:t>
      </w:r>
      <w:r w:rsidRPr="00745164">
        <w:rPr>
          <w:color w:val="000000" w:themeColor="text1"/>
          <w:lang w:val="en-GB"/>
        </w:rPr>
        <w:t>,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Size–density relationships: A cross-community</w:t>
      </w:r>
      <w:r w:rsidRPr="00DD6FDD">
        <w:rPr>
          <w:color w:val="000000" w:themeColor="text1"/>
          <w:lang w:val="en-GB"/>
        </w:rPr>
        <w:t xml:space="preserve"> approach to benthic macroinvertebrates in Mediterranean and Black Sea lagoons. </w:t>
      </w:r>
      <w:r w:rsidRPr="00DD6FDD">
        <w:rPr>
          <w:i/>
          <w:iCs/>
          <w:color w:val="000000" w:themeColor="text1"/>
          <w:lang w:val="en-GB"/>
        </w:rPr>
        <w:t>Estuaries and Coasts</w:t>
      </w:r>
      <w:r w:rsidRPr="00DD6FDD">
        <w:rPr>
          <w:color w:val="000000" w:themeColor="text1"/>
          <w:lang w:val="en-GB"/>
        </w:rPr>
        <w:t xml:space="preserve"> 40</w:t>
      </w:r>
      <w:r w:rsidRPr="00745164">
        <w:rPr>
          <w:color w:val="000000" w:themeColor="text1"/>
          <w:lang w:val="en-GB"/>
        </w:rPr>
        <w:t xml:space="preserve">, </w:t>
      </w:r>
      <w:r w:rsidRPr="00DD6FDD">
        <w:rPr>
          <w:color w:val="000000" w:themeColor="text1"/>
          <w:lang w:val="en-GB"/>
        </w:rPr>
        <w:t>1142–1158.</w:t>
      </w:r>
    </w:p>
    <w:p w14:paraId="3368D581" w14:textId="3844BD2B" w:rsidR="00745164" w:rsidRPr="00DD6FDD" w:rsidRDefault="004B4378" w:rsidP="00BE4079">
      <w:pPr>
        <w:spacing w:line="480" w:lineRule="auto"/>
        <w:ind w:left="720" w:hanging="720"/>
        <w:jc w:val="both"/>
        <w:rPr>
          <w:color w:val="000000" w:themeColor="text1"/>
          <w:lang w:val="en-GB"/>
        </w:rPr>
      </w:pPr>
      <w:commentRangeStart w:id="52"/>
      <w:r w:rsidRPr="00DD6FDD">
        <w:rPr>
          <w:color w:val="000000" w:themeColor="text1"/>
          <w:lang w:val="en-GB"/>
        </w:rPr>
        <w:t xml:space="preserve">Glazier, D. </w:t>
      </w:r>
      <w:commentRangeEnd w:id="52"/>
      <w:r w:rsidR="001037A8">
        <w:rPr>
          <w:rStyle w:val="CommentReference"/>
          <w:rFonts w:asciiTheme="minorHAnsi" w:eastAsiaTheme="minorHAnsi" w:hAnsiTheme="minorHAnsi" w:cstheme="minorBidi"/>
          <w:lang w:eastAsia="en-US"/>
        </w:rPr>
        <w:commentReference w:id="52"/>
      </w:r>
      <w:r w:rsidRPr="00DD6FDD">
        <w:rPr>
          <w:color w:val="000000" w:themeColor="text1"/>
          <w:lang w:val="en-GB"/>
        </w:rPr>
        <w:t xml:space="preserve">S. </w:t>
      </w:r>
      <w:r w:rsidRPr="00745164">
        <w:rPr>
          <w:color w:val="000000" w:themeColor="text1"/>
          <w:lang w:val="en-GB"/>
        </w:rPr>
        <w:t>(</w:t>
      </w:r>
      <w:r w:rsidRPr="00DD6FDD">
        <w:rPr>
          <w:color w:val="000000" w:themeColor="text1"/>
          <w:lang w:val="en-GB"/>
        </w:rPr>
        <w:t>2005</w:t>
      </w:r>
      <w:r w:rsidRPr="00745164">
        <w:rPr>
          <w:color w:val="000000" w:themeColor="text1"/>
          <w:lang w:val="en-GB"/>
        </w:rPr>
        <w:t>)</w:t>
      </w:r>
      <w:r w:rsidRPr="00DD6FDD">
        <w:rPr>
          <w:color w:val="000000" w:themeColor="text1"/>
          <w:lang w:val="en-GB"/>
        </w:rPr>
        <w:t xml:space="preserve">. Beyond the ‘3/4-power law’: variation in the intra- and interspecific scaling of metabolic rate in animals. </w:t>
      </w:r>
      <w:r w:rsidRPr="00DD6FDD">
        <w:rPr>
          <w:i/>
          <w:iCs/>
          <w:color w:val="000000" w:themeColor="text1"/>
          <w:lang w:val="en-GB"/>
        </w:rPr>
        <w:t>Biological Reviews</w:t>
      </w:r>
      <w:r w:rsidRPr="00745164">
        <w:rPr>
          <w:color w:val="000000" w:themeColor="text1"/>
          <w:lang w:val="en-GB"/>
        </w:rPr>
        <w:t>,</w:t>
      </w:r>
      <w:r w:rsidRPr="00DD6FDD">
        <w:rPr>
          <w:color w:val="000000" w:themeColor="text1"/>
          <w:lang w:val="en-GB"/>
        </w:rPr>
        <w:t xml:space="preserve"> 80</w:t>
      </w:r>
      <w:r w:rsidRPr="00745164">
        <w:rPr>
          <w:color w:val="000000" w:themeColor="text1"/>
          <w:lang w:val="en-GB"/>
        </w:rPr>
        <w:t xml:space="preserve">, </w:t>
      </w:r>
      <w:r w:rsidRPr="00DD6FDD">
        <w:rPr>
          <w:color w:val="000000" w:themeColor="text1"/>
          <w:lang w:val="en-GB"/>
        </w:rPr>
        <w:t>611–662.</w:t>
      </w:r>
    </w:p>
    <w:p w14:paraId="57D39266" w14:textId="4019E540"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Glazier, D. S. </w:t>
      </w:r>
      <w:r w:rsidRPr="00745164">
        <w:rPr>
          <w:color w:val="000000" w:themeColor="text1"/>
          <w:lang w:val="en-GB"/>
        </w:rPr>
        <w:t>(</w:t>
      </w:r>
      <w:r w:rsidRPr="00DD6FDD">
        <w:rPr>
          <w:color w:val="000000" w:themeColor="text1"/>
          <w:lang w:val="en-GB"/>
        </w:rPr>
        <w:t>2010</w:t>
      </w:r>
      <w:r w:rsidRPr="00745164">
        <w:rPr>
          <w:color w:val="000000" w:themeColor="text1"/>
          <w:lang w:val="en-GB"/>
        </w:rPr>
        <w:t>)</w:t>
      </w:r>
      <w:r w:rsidRPr="00DD6FDD">
        <w:rPr>
          <w:color w:val="000000" w:themeColor="text1"/>
          <w:lang w:val="en-GB"/>
        </w:rPr>
        <w:t xml:space="preserve">. A unifying explanation for diverse metabolic scaling in animals and plants. </w:t>
      </w:r>
      <w:r w:rsidRPr="00DD6FDD">
        <w:rPr>
          <w:i/>
          <w:iCs/>
          <w:color w:val="000000" w:themeColor="text1"/>
          <w:lang w:val="en-GB"/>
        </w:rPr>
        <w:t>Biological Reviews</w:t>
      </w:r>
      <w:r w:rsidRPr="00745164">
        <w:rPr>
          <w:i/>
          <w:iCs/>
          <w:color w:val="000000" w:themeColor="text1"/>
          <w:lang w:val="en-GB"/>
        </w:rPr>
        <w:t>,</w:t>
      </w:r>
      <w:r w:rsidRPr="00DD6FDD">
        <w:rPr>
          <w:color w:val="000000" w:themeColor="text1"/>
          <w:lang w:val="en-GB"/>
        </w:rPr>
        <w:t xml:space="preserve"> 85(1)</w:t>
      </w:r>
      <w:r w:rsidRPr="00745164">
        <w:rPr>
          <w:color w:val="000000" w:themeColor="text1"/>
          <w:lang w:val="en-GB"/>
        </w:rPr>
        <w:t xml:space="preserve">, </w:t>
      </w:r>
      <w:r w:rsidRPr="00DD6FDD">
        <w:rPr>
          <w:color w:val="000000" w:themeColor="text1"/>
          <w:lang w:val="en-GB"/>
        </w:rPr>
        <w:t>111–138.</w:t>
      </w:r>
    </w:p>
    <w:p w14:paraId="6AA43968" w14:textId="3C7C9ECB"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Glazier, D. S. </w:t>
      </w:r>
      <w:r w:rsidRPr="00745164">
        <w:rPr>
          <w:color w:val="000000" w:themeColor="text1"/>
          <w:lang w:val="en-GB"/>
        </w:rPr>
        <w:t>(</w:t>
      </w:r>
      <w:r w:rsidRPr="00DD6FDD">
        <w:rPr>
          <w:color w:val="000000" w:themeColor="text1"/>
          <w:lang w:val="en-GB"/>
        </w:rPr>
        <w:t>2014a</w:t>
      </w:r>
      <w:r w:rsidRPr="00745164">
        <w:rPr>
          <w:color w:val="000000" w:themeColor="text1"/>
          <w:lang w:val="en-GB"/>
        </w:rPr>
        <w:t>)</w:t>
      </w:r>
      <w:r w:rsidRPr="00DD6FDD">
        <w:rPr>
          <w:color w:val="000000" w:themeColor="text1"/>
          <w:lang w:val="en-GB"/>
        </w:rPr>
        <w:t xml:space="preserve">. Metabolic scaling in complex living systems. </w:t>
      </w:r>
      <w:r w:rsidRPr="00DD6FDD">
        <w:rPr>
          <w:i/>
          <w:iCs/>
          <w:color w:val="000000" w:themeColor="text1"/>
          <w:lang w:val="en-GB"/>
        </w:rPr>
        <w:t>Systems</w:t>
      </w:r>
      <w:r w:rsidRPr="00745164">
        <w:rPr>
          <w:i/>
          <w:iCs/>
          <w:color w:val="000000" w:themeColor="text1"/>
          <w:lang w:val="en-GB"/>
        </w:rPr>
        <w:t>,</w:t>
      </w:r>
      <w:r w:rsidRPr="00DD6FDD">
        <w:rPr>
          <w:color w:val="000000" w:themeColor="text1"/>
          <w:lang w:val="en-GB"/>
        </w:rPr>
        <w:t xml:space="preserve"> 2</w:t>
      </w:r>
      <w:r w:rsidRPr="00745164">
        <w:rPr>
          <w:color w:val="000000" w:themeColor="text1"/>
          <w:lang w:val="en-GB"/>
        </w:rPr>
        <w:t xml:space="preserve">, </w:t>
      </w:r>
      <w:r w:rsidRPr="00DD6FDD">
        <w:rPr>
          <w:color w:val="000000" w:themeColor="text1"/>
          <w:lang w:val="en-GB"/>
        </w:rPr>
        <w:t>451–540.</w:t>
      </w:r>
    </w:p>
    <w:p w14:paraId="393B2944" w14:textId="13E4A3B8"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Glazier, D. S. </w:t>
      </w:r>
      <w:r w:rsidRPr="00745164">
        <w:rPr>
          <w:color w:val="000000" w:themeColor="text1"/>
          <w:lang w:val="en-GB"/>
        </w:rPr>
        <w:t>(</w:t>
      </w:r>
      <w:r w:rsidRPr="00DD6FDD">
        <w:rPr>
          <w:color w:val="000000" w:themeColor="text1"/>
          <w:lang w:val="en-GB"/>
        </w:rPr>
        <w:t>2014b</w:t>
      </w:r>
      <w:r w:rsidRPr="00745164">
        <w:rPr>
          <w:color w:val="000000" w:themeColor="text1"/>
          <w:lang w:val="en-GB"/>
        </w:rPr>
        <w:t>)</w:t>
      </w:r>
      <w:r w:rsidRPr="00DD6FDD">
        <w:rPr>
          <w:color w:val="000000" w:themeColor="text1"/>
          <w:lang w:val="en-GB"/>
        </w:rPr>
        <w:t xml:space="preserve">. Scaling of metabolic scaling within physical limits. </w:t>
      </w:r>
      <w:r w:rsidRPr="00DD6FDD">
        <w:rPr>
          <w:i/>
          <w:iCs/>
          <w:color w:val="000000" w:themeColor="text1"/>
          <w:lang w:val="en-GB"/>
        </w:rPr>
        <w:t>Systems</w:t>
      </w:r>
      <w:r w:rsidRPr="00745164">
        <w:rPr>
          <w:i/>
          <w:iCs/>
          <w:color w:val="000000" w:themeColor="text1"/>
          <w:lang w:val="en-GB"/>
        </w:rPr>
        <w:t>,</w:t>
      </w:r>
      <w:r w:rsidRPr="00DD6FDD">
        <w:rPr>
          <w:color w:val="000000" w:themeColor="text1"/>
          <w:lang w:val="en-GB"/>
        </w:rPr>
        <w:t xml:space="preserve"> 2</w:t>
      </w:r>
      <w:r w:rsidRPr="00745164">
        <w:rPr>
          <w:color w:val="000000" w:themeColor="text1"/>
          <w:lang w:val="en-GB"/>
        </w:rPr>
        <w:t xml:space="preserve">, </w:t>
      </w:r>
      <w:r w:rsidRPr="00DD6FDD">
        <w:rPr>
          <w:color w:val="000000" w:themeColor="text1"/>
          <w:lang w:val="en-GB"/>
        </w:rPr>
        <w:t>425–450.</w:t>
      </w:r>
    </w:p>
    <w:p w14:paraId="2DAAF16B" w14:textId="456998BE"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Glazier, D. S. </w:t>
      </w:r>
      <w:r w:rsidRPr="00745164">
        <w:rPr>
          <w:color w:val="000000" w:themeColor="text1"/>
          <w:lang w:val="en-GB"/>
        </w:rPr>
        <w:t>(</w:t>
      </w:r>
      <w:r w:rsidRPr="00DD6FDD">
        <w:rPr>
          <w:color w:val="000000" w:themeColor="text1"/>
          <w:lang w:val="en-GB"/>
        </w:rPr>
        <w:t>2018</w:t>
      </w:r>
      <w:r w:rsidRPr="00745164">
        <w:rPr>
          <w:color w:val="000000" w:themeColor="text1"/>
          <w:lang w:val="en-GB"/>
        </w:rPr>
        <w:t>).</w:t>
      </w:r>
      <w:r w:rsidRPr="00DD6FDD">
        <w:rPr>
          <w:color w:val="000000" w:themeColor="text1"/>
          <w:lang w:val="en-GB"/>
        </w:rPr>
        <w:t xml:space="preserve"> Effects of contingency versus constraints on the body-mass scaling of metabolic rate. </w:t>
      </w:r>
      <w:r w:rsidRPr="00DD6FDD">
        <w:rPr>
          <w:i/>
          <w:iCs/>
          <w:color w:val="000000" w:themeColor="text1"/>
          <w:lang w:val="en-GB"/>
        </w:rPr>
        <w:t>Challenges</w:t>
      </w:r>
      <w:r w:rsidRPr="00745164">
        <w:rPr>
          <w:i/>
          <w:iCs/>
          <w:color w:val="000000" w:themeColor="text1"/>
          <w:lang w:val="en-GB"/>
        </w:rPr>
        <w:t>,</w:t>
      </w:r>
      <w:r w:rsidRPr="00DD6FDD">
        <w:rPr>
          <w:color w:val="000000" w:themeColor="text1"/>
          <w:lang w:val="en-GB"/>
        </w:rPr>
        <w:t xml:space="preserve"> 9</w:t>
      </w:r>
      <w:r w:rsidRPr="00745164">
        <w:rPr>
          <w:color w:val="000000" w:themeColor="text1"/>
          <w:lang w:val="en-GB"/>
        </w:rPr>
        <w:t>, 4</w:t>
      </w:r>
      <w:r w:rsidRPr="00DD6FDD">
        <w:rPr>
          <w:color w:val="000000" w:themeColor="text1"/>
          <w:lang w:val="en-GB"/>
        </w:rPr>
        <w:t>.</w:t>
      </w:r>
    </w:p>
    <w:p w14:paraId="11FC55F0" w14:textId="7F159520"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lastRenderedPageBreak/>
        <w:t xml:space="preserve">Glazier, D. S.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w:t>
      </w:r>
      <w:r w:rsidRPr="00DD6FDD">
        <w:rPr>
          <w:color w:val="000000" w:themeColor="text1"/>
          <w:lang w:val="en-GB"/>
        </w:rPr>
        <w:t xml:space="preserve"> Activity alters how temperature influences ontogenetic metabolic scaling</w:t>
      </w:r>
      <w:r w:rsidRPr="00DD6FDD">
        <w:rPr>
          <w:i/>
          <w:iCs/>
          <w:color w:val="000000" w:themeColor="text1"/>
          <w:lang w:val="en-GB"/>
        </w:rPr>
        <w:t>. Journal of Comparative Physiology B</w:t>
      </w:r>
      <w:r w:rsidRPr="00745164">
        <w:rPr>
          <w:i/>
          <w:iCs/>
          <w:color w:val="000000" w:themeColor="text1"/>
          <w:lang w:val="en-GB"/>
        </w:rPr>
        <w:t>,</w:t>
      </w:r>
      <w:r w:rsidRPr="00DD6FDD">
        <w:rPr>
          <w:color w:val="000000" w:themeColor="text1"/>
          <w:lang w:val="en-GB"/>
        </w:rPr>
        <w:t xml:space="preserve"> 190</w:t>
      </w:r>
      <w:r w:rsidRPr="00745164">
        <w:rPr>
          <w:color w:val="000000" w:themeColor="text1"/>
          <w:lang w:val="en-GB"/>
        </w:rPr>
        <w:t xml:space="preserve">, </w:t>
      </w:r>
      <w:r w:rsidRPr="00DD6FDD">
        <w:rPr>
          <w:color w:val="000000" w:themeColor="text1"/>
          <w:lang w:val="en-GB"/>
        </w:rPr>
        <w:t>445–454.</w:t>
      </w:r>
    </w:p>
    <w:p w14:paraId="18799748" w14:textId="3A1665A4" w:rsidR="00745164" w:rsidRPr="00DD6FDD" w:rsidRDefault="004B4378"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 xml:space="preserve">Glazier, D. S. </w:t>
      </w:r>
      <w:r w:rsidRPr="00745164">
        <w:rPr>
          <w:color w:val="000000" w:themeColor="text1"/>
          <w:shd w:val="clear" w:color="auto" w:fill="FFFFFF"/>
          <w:lang w:val="en-GB"/>
        </w:rPr>
        <w:t>(</w:t>
      </w:r>
      <w:r w:rsidRPr="00DD6FDD">
        <w:rPr>
          <w:color w:val="000000" w:themeColor="text1"/>
          <w:shd w:val="clear" w:color="auto" w:fill="FFFFFF"/>
          <w:lang w:val="en-GB"/>
        </w:rPr>
        <w:t>2022</w:t>
      </w:r>
      <w:r w:rsidRPr="00745164">
        <w:rPr>
          <w:color w:val="000000" w:themeColor="text1"/>
          <w:shd w:val="clear" w:color="auto" w:fill="FFFFFF"/>
          <w:lang w:val="en-GB"/>
        </w:rPr>
        <w:t>)</w:t>
      </w:r>
      <w:r w:rsidRPr="00DD6FDD">
        <w:rPr>
          <w:color w:val="000000" w:themeColor="text1"/>
          <w:shd w:val="clear" w:color="auto" w:fill="FFFFFF"/>
          <w:lang w:val="en-GB"/>
        </w:rPr>
        <w:t>. Variable metabolic scaling breaks the law: from ‘Newtonian’ to ‘Darwinian’ approaches.</w:t>
      </w:r>
      <w:r w:rsidRPr="00745164">
        <w:rPr>
          <w:color w:val="000000" w:themeColor="text1"/>
          <w:shd w:val="clear" w:color="auto" w:fill="FFFFFF"/>
          <w:lang w:val="en-GB"/>
        </w:rPr>
        <w:t xml:space="preserve"> </w:t>
      </w:r>
      <w:r w:rsidRPr="00DD6FDD">
        <w:rPr>
          <w:i/>
          <w:color w:val="000000" w:themeColor="text1"/>
          <w:shd w:val="clear" w:color="auto" w:fill="FFFFFF"/>
          <w:lang w:val="en-GB"/>
        </w:rPr>
        <w:t xml:space="preserve">Proceedings of the </w:t>
      </w:r>
      <w:r w:rsidRPr="00DD6FDD">
        <w:rPr>
          <w:i/>
          <w:color w:val="000000" w:themeColor="text1"/>
          <w:shd w:val="clear" w:color="auto" w:fill="FFFFFF"/>
          <w:lang w:val="en-GB"/>
        </w:rPr>
        <w:t>Royal Society B</w:t>
      </w:r>
      <w:r w:rsidRPr="00DD6FDD">
        <w:rPr>
          <w:color w:val="000000" w:themeColor="text1"/>
          <w:shd w:val="clear" w:color="auto" w:fill="FFFFFF"/>
          <w:lang w:val="en-GB"/>
        </w:rPr>
        <w:t>,</w:t>
      </w:r>
      <w:r w:rsidRPr="00745164">
        <w:rPr>
          <w:color w:val="000000" w:themeColor="text1"/>
          <w:shd w:val="clear" w:color="auto" w:fill="FFFFFF"/>
          <w:lang w:val="en-GB"/>
        </w:rPr>
        <w:t xml:space="preserve"> </w:t>
      </w:r>
      <w:r w:rsidRPr="00DD6FDD">
        <w:rPr>
          <w:iCs/>
          <w:color w:val="000000" w:themeColor="text1"/>
          <w:shd w:val="clear" w:color="auto" w:fill="FFFFFF"/>
          <w:lang w:val="en-GB"/>
        </w:rPr>
        <w:t>289</w:t>
      </w:r>
      <w:r w:rsidRPr="00745164">
        <w:rPr>
          <w:color w:val="000000" w:themeColor="text1"/>
          <w:shd w:val="clear" w:color="auto" w:fill="FFFFFF"/>
          <w:lang w:val="en-GB"/>
        </w:rPr>
        <w:t xml:space="preserve">, </w:t>
      </w:r>
      <w:r w:rsidRPr="00DD6FDD">
        <w:rPr>
          <w:color w:val="000000" w:themeColor="text1"/>
          <w:shd w:val="clear" w:color="auto" w:fill="FFFFFF"/>
          <w:lang w:val="en-GB"/>
        </w:rPr>
        <w:t>20221605.</w:t>
      </w:r>
    </w:p>
    <w:p w14:paraId="0BAD5663" w14:textId="3DC5B97B" w:rsidR="00745164" w:rsidRPr="00DD6FDD" w:rsidRDefault="004B4378" w:rsidP="00BE4079">
      <w:pPr>
        <w:spacing w:line="480" w:lineRule="auto"/>
        <w:ind w:left="720" w:hanging="720"/>
        <w:jc w:val="both"/>
        <w:rPr>
          <w:color w:val="000000" w:themeColor="text1"/>
          <w:lang w:val="en-GB"/>
        </w:rPr>
      </w:pPr>
      <w:r w:rsidRPr="00114458">
        <w:rPr>
          <w:color w:val="000000" w:themeColor="text1"/>
          <w:lang w:val="en-US"/>
        </w:rPr>
        <w:t xml:space="preserve">Glazier, D. S., Borrelli, J. J., &amp; Hoffman, C. L. (2020a). </w:t>
      </w:r>
      <w:r w:rsidRPr="00DD6FDD">
        <w:rPr>
          <w:color w:val="000000" w:themeColor="text1"/>
          <w:lang w:val="en-GB"/>
        </w:rPr>
        <w:t xml:space="preserve">Effects of fish predators on the mass-related energetics of a keystone freshwater crustacean. </w:t>
      </w:r>
      <w:r w:rsidRPr="00DD6FDD">
        <w:rPr>
          <w:i/>
          <w:iCs/>
          <w:color w:val="000000" w:themeColor="text1"/>
          <w:lang w:val="en-GB"/>
        </w:rPr>
        <w:t>Biology</w:t>
      </w:r>
      <w:r w:rsidRPr="00745164">
        <w:rPr>
          <w:i/>
          <w:iCs/>
          <w:color w:val="000000" w:themeColor="text1"/>
          <w:lang w:val="en-GB"/>
        </w:rPr>
        <w:t>,</w:t>
      </w:r>
      <w:r w:rsidRPr="00DD6FDD">
        <w:rPr>
          <w:color w:val="000000" w:themeColor="text1"/>
          <w:lang w:val="en-GB"/>
        </w:rPr>
        <w:t xml:space="preserve"> 9</w:t>
      </w:r>
      <w:r w:rsidRPr="00745164">
        <w:rPr>
          <w:color w:val="000000" w:themeColor="text1"/>
          <w:lang w:val="en-GB"/>
        </w:rPr>
        <w:t xml:space="preserve">, </w:t>
      </w:r>
      <w:r w:rsidRPr="00DD6FDD">
        <w:rPr>
          <w:color w:val="000000" w:themeColor="text1"/>
          <w:lang w:val="en-GB"/>
        </w:rPr>
        <w:t>40.</w:t>
      </w:r>
    </w:p>
    <w:p w14:paraId="13D7D468" w14:textId="4673DA03"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Glazier, D. S., Butler, </w:t>
      </w:r>
      <w:r w:rsidRPr="00745164">
        <w:rPr>
          <w:color w:val="000000" w:themeColor="text1"/>
          <w:lang w:val="en-GB"/>
        </w:rPr>
        <w:t xml:space="preserve">E. M., </w:t>
      </w:r>
      <w:r w:rsidRPr="00DD6FDD">
        <w:rPr>
          <w:color w:val="000000" w:themeColor="text1"/>
          <w:lang w:val="en-GB"/>
        </w:rPr>
        <w:t xml:space="preserve">Lombardi, </w:t>
      </w:r>
      <w:r w:rsidRPr="00745164">
        <w:rPr>
          <w:color w:val="000000" w:themeColor="text1"/>
          <w:lang w:val="en-GB"/>
        </w:rPr>
        <w:t xml:space="preserve">S. A., </w:t>
      </w:r>
      <w:proofErr w:type="spellStart"/>
      <w:r w:rsidRPr="00DD6FDD">
        <w:rPr>
          <w:color w:val="000000" w:themeColor="text1"/>
          <w:lang w:val="en-GB"/>
        </w:rPr>
        <w:t>Deptola</w:t>
      </w:r>
      <w:proofErr w:type="spellEnd"/>
      <w:r w:rsidRPr="00DD6FDD">
        <w:rPr>
          <w:color w:val="000000" w:themeColor="text1"/>
          <w:lang w:val="en-GB"/>
        </w:rPr>
        <w:t xml:space="preserve">, </w:t>
      </w:r>
      <w:r w:rsidRPr="00745164">
        <w:rPr>
          <w:color w:val="000000" w:themeColor="text1"/>
          <w:lang w:val="en-GB"/>
        </w:rPr>
        <w:t xml:space="preserve">T. J., </w:t>
      </w:r>
      <w:r w:rsidRPr="00DD6FDD">
        <w:rPr>
          <w:color w:val="000000" w:themeColor="text1"/>
          <w:lang w:val="en-GB"/>
        </w:rPr>
        <w:t xml:space="preserve">Reese, </w:t>
      </w:r>
      <w:r w:rsidRPr="00745164">
        <w:rPr>
          <w:color w:val="000000" w:themeColor="text1"/>
          <w:lang w:val="en-GB"/>
        </w:rPr>
        <w:t xml:space="preserve">A. J., &amp; </w:t>
      </w:r>
      <w:r w:rsidRPr="00DD6FDD">
        <w:rPr>
          <w:color w:val="000000" w:themeColor="text1"/>
          <w:lang w:val="en-GB"/>
        </w:rPr>
        <w:t>Satterthwaite</w:t>
      </w:r>
      <w:r w:rsidRPr="00745164">
        <w:rPr>
          <w:color w:val="000000" w:themeColor="text1"/>
          <w:lang w:val="en-GB"/>
        </w:rPr>
        <w:t>, E. V</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2011</w:t>
      </w:r>
      <w:r w:rsidRPr="00745164">
        <w:rPr>
          <w:color w:val="000000" w:themeColor="text1"/>
          <w:lang w:val="en-GB"/>
        </w:rPr>
        <w:t>)</w:t>
      </w:r>
      <w:r w:rsidRPr="00DD6FDD">
        <w:rPr>
          <w:color w:val="000000" w:themeColor="text1"/>
          <w:lang w:val="en-GB"/>
        </w:rPr>
        <w:t xml:space="preserve">. Ecological effects on metabolic scaling: amphipod responses to fish predators in freshwater springs. </w:t>
      </w:r>
      <w:r w:rsidRPr="00DD6FDD">
        <w:rPr>
          <w:i/>
          <w:iCs/>
          <w:color w:val="000000" w:themeColor="text1"/>
          <w:lang w:val="en-GB"/>
        </w:rPr>
        <w:t>Ecological Monographs</w:t>
      </w:r>
      <w:r w:rsidRPr="00745164">
        <w:rPr>
          <w:i/>
          <w:iCs/>
          <w:color w:val="000000" w:themeColor="text1"/>
          <w:lang w:val="en-GB"/>
        </w:rPr>
        <w:t>,</w:t>
      </w:r>
      <w:r w:rsidRPr="00DD6FDD">
        <w:rPr>
          <w:color w:val="000000" w:themeColor="text1"/>
          <w:lang w:val="en-GB"/>
        </w:rPr>
        <w:t xml:space="preserve"> 81</w:t>
      </w:r>
      <w:r w:rsidRPr="00745164">
        <w:rPr>
          <w:color w:val="000000" w:themeColor="text1"/>
          <w:lang w:val="en-GB"/>
        </w:rPr>
        <w:t xml:space="preserve">, </w:t>
      </w:r>
      <w:r w:rsidRPr="00DD6FDD">
        <w:rPr>
          <w:color w:val="000000" w:themeColor="text1"/>
          <w:lang w:val="en-GB"/>
        </w:rPr>
        <w:t>599–618.</w:t>
      </w:r>
    </w:p>
    <w:p w14:paraId="59FC5559" w14:textId="5C6A2EE2"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Glazier, D. S., </w:t>
      </w:r>
      <w:proofErr w:type="spellStart"/>
      <w:r w:rsidRPr="00DD6FDD">
        <w:rPr>
          <w:color w:val="000000" w:themeColor="text1"/>
          <w:lang w:val="en-GB"/>
        </w:rPr>
        <w:t>Gring</w:t>
      </w:r>
      <w:proofErr w:type="spellEnd"/>
      <w:r w:rsidRPr="00DD6FDD">
        <w:rPr>
          <w:color w:val="000000" w:themeColor="text1"/>
          <w:lang w:val="en-GB"/>
        </w:rPr>
        <w:t xml:space="preserve">, </w:t>
      </w:r>
      <w:r w:rsidRPr="00745164">
        <w:rPr>
          <w:color w:val="000000" w:themeColor="text1"/>
          <w:lang w:val="en-GB"/>
        </w:rPr>
        <w:t xml:space="preserve">J. P., </w:t>
      </w:r>
      <w:proofErr w:type="spellStart"/>
      <w:r w:rsidRPr="00DD6FDD">
        <w:rPr>
          <w:color w:val="000000" w:themeColor="text1"/>
          <w:lang w:val="en-GB"/>
        </w:rPr>
        <w:t>Holsopple</w:t>
      </w:r>
      <w:proofErr w:type="spellEnd"/>
      <w:r w:rsidRPr="00DD6FDD">
        <w:rPr>
          <w:color w:val="000000" w:themeColor="text1"/>
          <w:lang w:val="en-GB"/>
        </w:rPr>
        <w:t xml:space="preserve">, </w:t>
      </w:r>
      <w:r w:rsidRPr="00745164">
        <w:rPr>
          <w:color w:val="000000" w:themeColor="text1"/>
          <w:lang w:val="en-GB"/>
        </w:rPr>
        <w:t xml:space="preserve">J. R., &amp; </w:t>
      </w:r>
      <w:r w:rsidRPr="00DD6FDD">
        <w:rPr>
          <w:color w:val="000000" w:themeColor="text1"/>
          <w:lang w:val="en-GB"/>
        </w:rPr>
        <w:t>Gjoni</w:t>
      </w:r>
      <w:r w:rsidRPr="00745164">
        <w:rPr>
          <w:color w:val="000000" w:themeColor="text1"/>
          <w:lang w:val="en-GB"/>
        </w:rPr>
        <w:t>, V</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2020b</w:t>
      </w:r>
      <w:r w:rsidRPr="00745164">
        <w:rPr>
          <w:color w:val="000000" w:themeColor="text1"/>
          <w:lang w:val="en-GB"/>
        </w:rPr>
        <w:t>)</w:t>
      </w:r>
      <w:r w:rsidRPr="00DD6FDD">
        <w:rPr>
          <w:color w:val="000000" w:themeColor="text1"/>
          <w:lang w:val="en-GB"/>
        </w:rPr>
        <w:t xml:space="preserve">. Temperature effects on metabolic scaling of a keystone freshwater crustacean depend on fish-predation regime. </w:t>
      </w:r>
      <w:r w:rsidRPr="00DD6FDD">
        <w:rPr>
          <w:i/>
          <w:iCs/>
          <w:color w:val="000000" w:themeColor="text1"/>
          <w:lang w:val="en-GB"/>
        </w:rPr>
        <w:t>Journal of Experimental Biology</w:t>
      </w:r>
      <w:r w:rsidRPr="00745164">
        <w:rPr>
          <w:i/>
          <w:iCs/>
          <w:color w:val="000000" w:themeColor="text1"/>
          <w:lang w:val="en-GB"/>
        </w:rPr>
        <w:t>,</w:t>
      </w:r>
      <w:r w:rsidRPr="00DD6FDD">
        <w:rPr>
          <w:color w:val="000000" w:themeColor="text1"/>
          <w:lang w:val="en-GB"/>
        </w:rPr>
        <w:t xml:space="preserve"> 223</w:t>
      </w:r>
      <w:r w:rsidRPr="00745164">
        <w:rPr>
          <w:color w:val="000000" w:themeColor="text1"/>
          <w:lang w:val="en-GB"/>
        </w:rPr>
        <w:t>.</w:t>
      </w:r>
    </w:p>
    <w:p w14:paraId="406320AE" w14:textId="27382CB3"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Guiet</w:t>
      </w:r>
      <w:proofErr w:type="spellEnd"/>
      <w:r w:rsidRPr="00DD6FDD">
        <w:rPr>
          <w:color w:val="000000" w:themeColor="text1"/>
          <w:lang w:val="en-GB"/>
        </w:rPr>
        <w:t xml:space="preserve">, J., </w:t>
      </w:r>
      <w:proofErr w:type="spellStart"/>
      <w:r w:rsidRPr="00DD6FDD">
        <w:rPr>
          <w:color w:val="000000" w:themeColor="text1"/>
          <w:lang w:val="en-GB"/>
        </w:rPr>
        <w:t>Poggiale</w:t>
      </w:r>
      <w:proofErr w:type="spellEnd"/>
      <w:r w:rsidRPr="00DD6FDD">
        <w:rPr>
          <w:color w:val="000000" w:themeColor="text1"/>
          <w:lang w:val="en-GB"/>
        </w:rPr>
        <w:t xml:space="preserve">, </w:t>
      </w:r>
      <w:r w:rsidRPr="00745164">
        <w:rPr>
          <w:color w:val="000000" w:themeColor="text1"/>
          <w:lang w:val="en-GB"/>
        </w:rPr>
        <w:t>J. C., &amp;</w:t>
      </w:r>
      <w:r w:rsidRPr="00DD6FDD">
        <w:rPr>
          <w:color w:val="000000" w:themeColor="text1"/>
          <w:lang w:val="en-GB"/>
        </w:rPr>
        <w:t xml:space="preserve"> Maury</w:t>
      </w:r>
      <w:r w:rsidRPr="00745164">
        <w:rPr>
          <w:color w:val="000000" w:themeColor="text1"/>
          <w:lang w:val="en-GB"/>
        </w:rPr>
        <w:t>, O</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2016</w:t>
      </w:r>
      <w:r w:rsidRPr="00745164">
        <w:rPr>
          <w:color w:val="000000" w:themeColor="text1"/>
          <w:lang w:val="en-GB"/>
        </w:rPr>
        <w:t>)</w:t>
      </w:r>
      <w:r w:rsidRPr="00DD6FDD">
        <w:rPr>
          <w:color w:val="000000" w:themeColor="text1"/>
          <w:lang w:val="en-GB"/>
        </w:rPr>
        <w:t>. Modelling the community size-spectrum: recent develo</w:t>
      </w:r>
      <w:r w:rsidRPr="00DD6FDD">
        <w:rPr>
          <w:color w:val="000000" w:themeColor="text1"/>
          <w:lang w:val="en-GB"/>
        </w:rPr>
        <w:t xml:space="preserve">pments and new directions. </w:t>
      </w:r>
      <w:r w:rsidRPr="00DD6FDD">
        <w:rPr>
          <w:i/>
          <w:iCs/>
          <w:color w:val="000000" w:themeColor="text1"/>
          <w:lang w:val="en-GB"/>
        </w:rPr>
        <w:t>Ecological Modelling</w:t>
      </w:r>
      <w:r w:rsidRPr="00745164">
        <w:rPr>
          <w:i/>
          <w:iCs/>
          <w:color w:val="000000" w:themeColor="text1"/>
          <w:lang w:val="en-GB"/>
        </w:rPr>
        <w:t>,</w:t>
      </w:r>
      <w:r w:rsidRPr="00DD6FDD">
        <w:rPr>
          <w:color w:val="000000" w:themeColor="text1"/>
          <w:lang w:val="en-GB"/>
        </w:rPr>
        <w:t xml:space="preserve"> 337</w:t>
      </w:r>
      <w:r w:rsidRPr="00745164">
        <w:rPr>
          <w:color w:val="000000" w:themeColor="text1"/>
          <w:lang w:val="en-GB"/>
        </w:rPr>
        <w:t xml:space="preserve">, </w:t>
      </w:r>
      <w:r w:rsidRPr="00DD6FDD">
        <w:rPr>
          <w:color w:val="000000" w:themeColor="text1"/>
          <w:lang w:val="en-GB"/>
        </w:rPr>
        <w:t>4–14.</w:t>
      </w:r>
    </w:p>
    <w:p w14:paraId="35E99BE3" w14:textId="3117886C"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Harrison, J. F.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xml:space="preserve">. Do performance–safety </w:t>
      </w:r>
      <w:proofErr w:type="spellStart"/>
      <w:r w:rsidRPr="00DD6FDD">
        <w:rPr>
          <w:color w:val="000000" w:themeColor="text1"/>
          <w:lang w:val="en-GB"/>
        </w:rPr>
        <w:t>tradeoffs</w:t>
      </w:r>
      <w:proofErr w:type="spellEnd"/>
      <w:r w:rsidRPr="00DD6FDD">
        <w:rPr>
          <w:color w:val="000000" w:themeColor="text1"/>
          <w:lang w:val="en-GB"/>
        </w:rPr>
        <w:t xml:space="preserve"> cause </w:t>
      </w:r>
      <w:proofErr w:type="spellStart"/>
      <w:r w:rsidRPr="00DD6FDD">
        <w:rPr>
          <w:color w:val="000000" w:themeColor="text1"/>
          <w:lang w:val="en-GB"/>
        </w:rPr>
        <w:t>hypometric</w:t>
      </w:r>
      <w:proofErr w:type="spellEnd"/>
      <w:r w:rsidRPr="00DD6FDD">
        <w:rPr>
          <w:color w:val="000000" w:themeColor="text1"/>
          <w:lang w:val="en-GB"/>
        </w:rPr>
        <w:t xml:space="preserve"> metabolic scaling in animals? </w:t>
      </w:r>
      <w:r w:rsidRPr="00DD6FDD">
        <w:rPr>
          <w:i/>
          <w:iCs/>
          <w:color w:val="000000" w:themeColor="text1"/>
          <w:lang w:val="en-GB"/>
        </w:rPr>
        <w:t>Trends in Ecology and Evolution</w:t>
      </w:r>
      <w:r w:rsidRPr="00745164">
        <w:rPr>
          <w:i/>
          <w:iCs/>
          <w:color w:val="000000" w:themeColor="text1"/>
          <w:lang w:val="en-GB"/>
        </w:rPr>
        <w:t>,</w:t>
      </w:r>
      <w:r w:rsidRPr="00DD6FDD">
        <w:rPr>
          <w:color w:val="000000" w:themeColor="text1"/>
          <w:lang w:val="en-GB"/>
        </w:rPr>
        <w:t xml:space="preserve"> 32</w:t>
      </w:r>
      <w:r w:rsidRPr="00745164">
        <w:rPr>
          <w:color w:val="000000" w:themeColor="text1"/>
          <w:lang w:val="en-GB"/>
        </w:rPr>
        <w:t xml:space="preserve">, </w:t>
      </w:r>
      <w:r w:rsidRPr="00DD6FDD">
        <w:rPr>
          <w:color w:val="000000" w:themeColor="text1"/>
          <w:lang w:val="en-GB"/>
        </w:rPr>
        <w:t>653–664.</w:t>
      </w:r>
    </w:p>
    <w:p w14:paraId="5F7FCB6E" w14:textId="7FEC1E5A" w:rsidR="00745164" w:rsidRPr="00DD6FDD" w:rsidDel="007B3418" w:rsidRDefault="004B4378" w:rsidP="00BE4079">
      <w:pPr>
        <w:spacing w:line="480" w:lineRule="auto"/>
        <w:ind w:left="720" w:hanging="720"/>
        <w:jc w:val="both"/>
        <w:rPr>
          <w:del w:id="53" w:author="Wesner, Jeff S" w:date="2023-02-21T13:14:00Z"/>
          <w:color w:val="000000" w:themeColor="text1"/>
          <w:lang w:val="en-GB"/>
        </w:rPr>
      </w:pPr>
      <w:del w:id="54" w:author="Wesner, Jeff S" w:date="2023-02-21T13:14:00Z">
        <w:r w:rsidRPr="00DD6FDD" w:rsidDel="007B3418">
          <w:rPr>
            <w:color w:val="000000" w:themeColor="text1"/>
            <w:lang w:val="en-GB"/>
          </w:rPr>
          <w:delText>Hobbs, N. T.</w:delText>
        </w:r>
        <w:r w:rsidRPr="00745164" w:rsidDel="007B3418">
          <w:rPr>
            <w:color w:val="000000" w:themeColor="text1"/>
            <w:lang w:val="en-GB"/>
          </w:rPr>
          <w:delText>, &amp;</w:delText>
        </w:r>
        <w:r w:rsidRPr="00DD6FDD" w:rsidDel="007B3418">
          <w:rPr>
            <w:color w:val="000000" w:themeColor="text1"/>
            <w:lang w:val="en-GB"/>
          </w:rPr>
          <w:delText xml:space="preserve"> Hooten, M. B.</w:delText>
        </w:r>
        <w:r w:rsidRPr="00745164" w:rsidDel="007B3418">
          <w:rPr>
            <w:color w:val="000000" w:themeColor="text1"/>
            <w:lang w:val="en-GB"/>
          </w:rPr>
          <w:delText xml:space="preserve"> (2015).</w:delText>
        </w:r>
        <w:r w:rsidRPr="00DD6FDD" w:rsidDel="007B3418">
          <w:rPr>
            <w:color w:val="000000" w:themeColor="text1"/>
            <w:lang w:val="en-GB"/>
          </w:rPr>
          <w:delText xml:space="preserve"> Bayesian </w:delText>
        </w:r>
        <w:r w:rsidRPr="00DD6FDD" w:rsidDel="007B3418">
          <w:rPr>
            <w:color w:val="000000" w:themeColor="text1"/>
            <w:lang w:val="en-GB"/>
          </w:rPr>
          <w:delText xml:space="preserve">models: a statistical primer for ecologists. </w:delText>
        </w:r>
        <w:r w:rsidR="00352114" w:rsidRPr="00352114" w:rsidDel="007B3418">
          <w:rPr>
            <w:color w:val="000000" w:themeColor="text1"/>
            <w:lang w:val="en-GB"/>
          </w:rPr>
          <w:delText xml:space="preserve">Princeton, NJ: </w:delText>
        </w:r>
        <w:r w:rsidRPr="00DD6FDD" w:rsidDel="007B3418">
          <w:rPr>
            <w:color w:val="000000" w:themeColor="text1"/>
            <w:lang w:val="en-GB"/>
          </w:rPr>
          <w:delText>Princeton University Press.</w:delText>
        </w:r>
      </w:del>
    </w:p>
    <w:p w14:paraId="1C474460" w14:textId="43CDC081" w:rsidR="00745164" w:rsidRPr="00DD6FDD" w:rsidRDefault="004B4378" w:rsidP="00BE4079">
      <w:pPr>
        <w:spacing w:line="480" w:lineRule="auto"/>
        <w:ind w:left="720" w:hanging="720"/>
        <w:jc w:val="both"/>
        <w:rPr>
          <w:color w:val="000000" w:themeColor="text1"/>
          <w:lang w:val="en-GB"/>
        </w:rPr>
      </w:pPr>
      <w:r w:rsidRPr="00DD6FDD">
        <w:rPr>
          <w:color w:val="000000" w:themeColor="text1"/>
        </w:rPr>
        <w:t xml:space="preserve">Huete-Ortega, M., Cermeno, P., Calvo-Díaz, A., &amp; Maranon, E. (2012). </w:t>
      </w:r>
      <w:r w:rsidRPr="00DD6FDD">
        <w:rPr>
          <w:color w:val="000000" w:themeColor="text1"/>
          <w:lang w:val="en-GB"/>
        </w:rPr>
        <w:t xml:space="preserve">Isometric size-scaling of metabolic rate and the size abundance distribution of phytoplankton. </w:t>
      </w:r>
      <w:r w:rsidRPr="00DD6FDD">
        <w:rPr>
          <w:i/>
          <w:iCs/>
          <w:color w:val="000000" w:themeColor="text1"/>
          <w:lang w:val="en-GB"/>
        </w:rPr>
        <w:t>Proc</w:t>
      </w:r>
      <w:r w:rsidRPr="00DD6FDD">
        <w:rPr>
          <w:i/>
          <w:iCs/>
          <w:color w:val="000000" w:themeColor="text1"/>
          <w:lang w:val="en-GB"/>
        </w:rPr>
        <w:t>eedings of the Royal Society B: Biological Sciences</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279</w:t>
      </w:r>
      <w:r w:rsidRPr="00745164">
        <w:rPr>
          <w:color w:val="000000" w:themeColor="text1"/>
          <w:lang w:val="en-GB"/>
        </w:rPr>
        <w:t>, 1</w:t>
      </w:r>
      <w:r w:rsidRPr="00DD6FDD">
        <w:rPr>
          <w:color w:val="000000" w:themeColor="text1"/>
          <w:lang w:val="en-GB"/>
        </w:rPr>
        <w:t>815–1823.</w:t>
      </w:r>
    </w:p>
    <w:p w14:paraId="7516D583" w14:textId="2111C5EE"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Huey, R. B., </w:t>
      </w:r>
      <w:r w:rsidRPr="00745164">
        <w:rPr>
          <w:color w:val="000000" w:themeColor="text1"/>
          <w:lang w:val="en-GB"/>
        </w:rPr>
        <w:t>&amp;</w:t>
      </w:r>
      <w:r w:rsidRPr="00DD6FDD">
        <w:rPr>
          <w:color w:val="000000" w:themeColor="text1"/>
          <w:lang w:val="en-GB"/>
        </w:rPr>
        <w:t xml:space="preserve"> Kingsolver</w:t>
      </w:r>
      <w:r w:rsidRPr="00745164">
        <w:rPr>
          <w:color w:val="000000" w:themeColor="text1"/>
          <w:lang w:val="en-GB"/>
        </w:rPr>
        <w:t>, J. G</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Climate warming, resource availability, and the metabolic meltdown of ectotherms. </w:t>
      </w:r>
      <w:r w:rsidRPr="00DD6FDD">
        <w:rPr>
          <w:i/>
          <w:iCs/>
          <w:color w:val="000000" w:themeColor="text1"/>
          <w:lang w:val="en-GB"/>
        </w:rPr>
        <w:t>American Naturalist</w:t>
      </w:r>
      <w:r w:rsidRPr="00745164">
        <w:rPr>
          <w:i/>
          <w:iCs/>
          <w:color w:val="000000" w:themeColor="text1"/>
          <w:lang w:val="en-GB"/>
        </w:rPr>
        <w:t>,</w:t>
      </w:r>
      <w:r w:rsidRPr="00DD6FDD">
        <w:rPr>
          <w:color w:val="000000" w:themeColor="text1"/>
          <w:lang w:val="en-GB"/>
        </w:rPr>
        <w:t xml:space="preserve"> 194</w:t>
      </w:r>
      <w:r w:rsidRPr="00745164">
        <w:rPr>
          <w:color w:val="000000" w:themeColor="text1"/>
          <w:lang w:val="en-GB"/>
        </w:rPr>
        <w:t xml:space="preserve">, </w:t>
      </w:r>
      <w:r w:rsidRPr="00DD6FDD">
        <w:rPr>
          <w:color w:val="000000" w:themeColor="text1"/>
          <w:lang w:val="en-GB"/>
        </w:rPr>
        <w:t>E140–E150.</w:t>
      </w:r>
    </w:p>
    <w:p w14:paraId="0809FD1A" w14:textId="5AA201DD"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Huston, M. A., </w:t>
      </w:r>
      <w:r w:rsidRPr="00745164">
        <w:rPr>
          <w:color w:val="000000" w:themeColor="text1"/>
          <w:lang w:val="en-GB"/>
        </w:rPr>
        <w:t>&amp;</w:t>
      </w:r>
      <w:r w:rsidRPr="00DD6FDD">
        <w:rPr>
          <w:color w:val="000000" w:themeColor="text1"/>
          <w:lang w:val="en-GB"/>
        </w:rPr>
        <w:t xml:space="preserve"> Wolverton</w:t>
      </w:r>
      <w:r w:rsidRPr="00745164">
        <w:rPr>
          <w:color w:val="000000" w:themeColor="text1"/>
          <w:lang w:val="en-GB"/>
        </w:rPr>
        <w:t>,</w:t>
      </w:r>
      <w:r w:rsidRPr="00745164">
        <w:rPr>
          <w:color w:val="000000" w:themeColor="text1"/>
          <w:lang w:val="en-GB"/>
        </w:rPr>
        <w:t xml:space="preserve">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2011</w:t>
      </w:r>
      <w:r w:rsidRPr="00745164">
        <w:rPr>
          <w:color w:val="000000" w:themeColor="text1"/>
          <w:lang w:val="en-GB"/>
        </w:rPr>
        <w:t>)</w:t>
      </w:r>
      <w:r w:rsidRPr="00DD6FDD">
        <w:rPr>
          <w:color w:val="000000" w:themeColor="text1"/>
          <w:lang w:val="en-GB"/>
        </w:rPr>
        <w:t xml:space="preserve">. Regulation of animal size by </w:t>
      </w:r>
      <w:proofErr w:type="spellStart"/>
      <w:r w:rsidRPr="00DD6FDD">
        <w:rPr>
          <w:color w:val="000000" w:themeColor="text1"/>
          <w:lang w:val="en-GB"/>
        </w:rPr>
        <w:t>eNPP</w:t>
      </w:r>
      <w:proofErr w:type="spellEnd"/>
      <w:r w:rsidRPr="00DD6FDD">
        <w:rPr>
          <w:color w:val="000000" w:themeColor="text1"/>
          <w:lang w:val="en-GB"/>
        </w:rPr>
        <w:t>, Bergmann</w:t>
      </w:r>
      <w:r w:rsidRPr="00745164">
        <w:rPr>
          <w:color w:val="000000" w:themeColor="text1"/>
          <w:lang w:val="en-GB"/>
        </w:rPr>
        <w:t>’</w:t>
      </w:r>
      <w:r w:rsidRPr="00DD6FDD">
        <w:rPr>
          <w:color w:val="000000" w:themeColor="text1"/>
          <w:lang w:val="en-GB"/>
        </w:rPr>
        <w:t xml:space="preserve">s rule and related phenomena. </w:t>
      </w:r>
      <w:r w:rsidRPr="00DD6FDD">
        <w:rPr>
          <w:i/>
          <w:iCs/>
          <w:color w:val="000000" w:themeColor="text1"/>
          <w:lang w:val="en-GB"/>
        </w:rPr>
        <w:t>Ecological Monographs</w:t>
      </w:r>
      <w:r w:rsidRPr="00745164">
        <w:rPr>
          <w:i/>
          <w:iCs/>
          <w:color w:val="000000" w:themeColor="text1"/>
          <w:lang w:val="en-GB"/>
        </w:rPr>
        <w:t>,</w:t>
      </w:r>
      <w:r w:rsidRPr="00DD6FDD">
        <w:rPr>
          <w:color w:val="000000" w:themeColor="text1"/>
          <w:lang w:val="en-GB"/>
        </w:rPr>
        <w:t xml:space="preserve"> 81</w:t>
      </w:r>
      <w:r w:rsidRPr="00745164">
        <w:rPr>
          <w:color w:val="000000" w:themeColor="text1"/>
          <w:lang w:val="en-GB"/>
        </w:rPr>
        <w:t xml:space="preserve">, </w:t>
      </w:r>
      <w:r w:rsidRPr="00DD6FDD">
        <w:rPr>
          <w:color w:val="000000" w:themeColor="text1"/>
          <w:lang w:val="en-GB"/>
        </w:rPr>
        <w:t>349–405.</w:t>
      </w:r>
    </w:p>
    <w:p w14:paraId="023F8153" w14:textId="119DB4A3" w:rsidR="00745164" w:rsidRPr="00DD6FDD" w:rsidRDefault="004B4378" w:rsidP="00BE4079">
      <w:pPr>
        <w:spacing w:line="480" w:lineRule="auto"/>
        <w:ind w:left="720" w:hanging="720"/>
        <w:jc w:val="both"/>
        <w:rPr>
          <w:bCs/>
          <w:color w:val="000000" w:themeColor="text1"/>
          <w:lang w:val="en-GB"/>
        </w:rPr>
      </w:pPr>
      <w:r w:rsidRPr="00DD6FDD">
        <w:rPr>
          <w:bCs/>
          <w:color w:val="000000" w:themeColor="text1"/>
          <w:lang w:val="en-GB"/>
        </w:rPr>
        <w:lastRenderedPageBreak/>
        <w:t xml:space="preserve">Irwin, A. J., Finkel, Z. V., Schofield, O. M., &amp; </w:t>
      </w:r>
      <w:proofErr w:type="spellStart"/>
      <w:r w:rsidRPr="00DD6FDD">
        <w:rPr>
          <w:bCs/>
          <w:color w:val="000000" w:themeColor="text1"/>
          <w:lang w:val="en-GB"/>
        </w:rPr>
        <w:t>Falkowski</w:t>
      </w:r>
      <w:proofErr w:type="spellEnd"/>
      <w:r w:rsidRPr="00DD6FDD">
        <w:rPr>
          <w:bCs/>
          <w:color w:val="000000" w:themeColor="text1"/>
          <w:lang w:val="en-GB"/>
        </w:rPr>
        <w:t>, P. G. (2006). Scaling-up from nutrient physiology to the size-structure of</w:t>
      </w:r>
      <w:r w:rsidRPr="00DD6FDD">
        <w:rPr>
          <w:bCs/>
          <w:color w:val="000000" w:themeColor="text1"/>
          <w:lang w:val="en-GB"/>
        </w:rPr>
        <w:t xml:space="preserve"> phytoplankton communities. </w:t>
      </w:r>
      <w:r w:rsidRPr="00DD6FDD">
        <w:rPr>
          <w:bCs/>
          <w:i/>
          <w:iCs/>
          <w:color w:val="000000" w:themeColor="text1"/>
          <w:lang w:val="en-GB"/>
        </w:rPr>
        <w:t xml:space="preserve">Journal of </w:t>
      </w:r>
      <w:r w:rsidRPr="00745164">
        <w:rPr>
          <w:bCs/>
          <w:i/>
          <w:iCs/>
          <w:color w:val="000000" w:themeColor="text1"/>
          <w:lang w:val="en-GB"/>
        </w:rPr>
        <w:t>P</w:t>
      </w:r>
      <w:r w:rsidRPr="00DD6FDD">
        <w:rPr>
          <w:bCs/>
          <w:i/>
          <w:iCs/>
          <w:color w:val="000000" w:themeColor="text1"/>
          <w:lang w:val="en-GB"/>
        </w:rPr>
        <w:t xml:space="preserve">lankton </w:t>
      </w:r>
      <w:r w:rsidRPr="00745164">
        <w:rPr>
          <w:bCs/>
          <w:i/>
          <w:iCs/>
          <w:color w:val="000000" w:themeColor="text1"/>
          <w:lang w:val="en-GB"/>
        </w:rPr>
        <w:t>R</w:t>
      </w:r>
      <w:r w:rsidRPr="00DD6FDD">
        <w:rPr>
          <w:bCs/>
          <w:i/>
          <w:iCs/>
          <w:color w:val="000000" w:themeColor="text1"/>
          <w:lang w:val="en-GB"/>
        </w:rPr>
        <w:t>esearch,</w:t>
      </w:r>
      <w:r w:rsidRPr="00DD6FDD">
        <w:rPr>
          <w:bCs/>
          <w:color w:val="000000" w:themeColor="text1"/>
          <w:lang w:val="en-GB"/>
        </w:rPr>
        <w:t xml:space="preserve"> 28, 459</w:t>
      </w:r>
      <w:r w:rsidRPr="00745164">
        <w:rPr>
          <w:bCs/>
          <w:color w:val="000000" w:themeColor="text1"/>
          <w:lang w:val="en-GB"/>
        </w:rPr>
        <w:t>–</w:t>
      </w:r>
      <w:r w:rsidRPr="00DD6FDD">
        <w:rPr>
          <w:bCs/>
          <w:color w:val="000000" w:themeColor="text1"/>
          <w:lang w:val="en-GB"/>
        </w:rPr>
        <w:t>471.</w:t>
      </w:r>
    </w:p>
    <w:p w14:paraId="59510D71" w14:textId="0ACF1B3B" w:rsidR="00745164" w:rsidRPr="00DD6FDD" w:rsidDel="000948C3" w:rsidRDefault="004B4378" w:rsidP="00BE4079">
      <w:pPr>
        <w:spacing w:line="480" w:lineRule="auto"/>
        <w:ind w:left="720" w:hanging="720"/>
        <w:jc w:val="both"/>
        <w:rPr>
          <w:del w:id="55" w:author="Wesner, Jeff S" w:date="2023-02-21T13:25:00Z"/>
          <w:rStyle w:val="Hyperlink"/>
          <w:color w:val="000000" w:themeColor="text1"/>
          <w:lang w:val="en-GB"/>
        </w:rPr>
      </w:pPr>
      <w:del w:id="56" w:author="Wesner, Jeff S" w:date="2023-02-21T13:25:00Z">
        <w:r w:rsidRPr="00DD6FDD" w:rsidDel="000948C3">
          <w:rPr>
            <w:color w:val="000000" w:themeColor="text1"/>
            <w:lang w:val="en-GB"/>
          </w:rPr>
          <w:delText>Jeffrey B.</w:delText>
        </w:r>
        <w:r w:rsidRPr="00745164" w:rsidDel="000948C3">
          <w:rPr>
            <w:color w:val="000000" w:themeColor="text1"/>
            <w:lang w:val="en-GB"/>
          </w:rPr>
          <w:delText xml:space="preserve"> </w:delText>
        </w:r>
        <w:r w:rsidRPr="00DD6FDD" w:rsidDel="000948C3">
          <w:rPr>
            <w:color w:val="000000" w:themeColor="text1"/>
            <w:lang w:val="en-GB"/>
          </w:rPr>
          <w:delText>A</w:delText>
        </w:r>
        <w:r w:rsidRPr="00745164" w:rsidDel="000948C3">
          <w:rPr>
            <w:color w:val="000000" w:themeColor="text1"/>
            <w:lang w:val="en-GB"/>
          </w:rPr>
          <w:delText>.</w:delText>
        </w:r>
        <w:r w:rsidRPr="00DD6FDD" w:rsidDel="000948C3">
          <w:rPr>
            <w:color w:val="000000" w:themeColor="text1"/>
            <w:lang w:val="en-GB"/>
          </w:rPr>
          <w:delText xml:space="preserve"> (2021). </w:delText>
        </w:r>
        <w:r w:rsidRPr="00745164" w:rsidDel="000948C3">
          <w:rPr>
            <w:color w:val="000000" w:themeColor="text1"/>
            <w:lang w:val="en-GB"/>
          </w:rPr>
          <w:delText>G</w:delText>
        </w:r>
        <w:r w:rsidRPr="00DD6FDD" w:rsidDel="000948C3">
          <w:rPr>
            <w:color w:val="000000" w:themeColor="text1"/>
            <w:lang w:val="en-GB"/>
          </w:rPr>
          <w:delText xml:space="preserve">gthemes: Extra Themes, Scales and Geoms for </w:delText>
        </w:r>
        <w:r w:rsidRPr="00745164" w:rsidDel="000948C3">
          <w:rPr>
            <w:color w:val="000000" w:themeColor="text1"/>
            <w:lang w:val="en-GB"/>
          </w:rPr>
          <w:delText>‘</w:delText>
        </w:r>
        <w:r w:rsidRPr="00DD6FDD" w:rsidDel="000948C3">
          <w:rPr>
            <w:color w:val="000000" w:themeColor="text1"/>
            <w:lang w:val="en-GB"/>
          </w:rPr>
          <w:delText>ggplot2</w:delText>
        </w:r>
        <w:r w:rsidRPr="00745164" w:rsidDel="000948C3">
          <w:rPr>
            <w:color w:val="000000" w:themeColor="text1"/>
            <w:lang w:val="en-GB"/>
          </w:rPr>
          <w:delText>’</w:delText>
        </w:r>
        <w:r w:rsidRPr="00DD6FDD" w:rsidDel="000948C3">
          <w:rPr>
            <w:color w:val="000000" w:themeColor="text1"/>
            <w:lang w:val="en-GB"/>
          </w:rPr>
          <w:delText xml:space="preserve">. R package version 4.2.4. </w:delText>
        </w:r>
        <w:r w:rsidDel="000948C3">
          <w:rPr>
            <w:rStyle w:val="Hyperlink"/>
            <w:color w:val="000000" w:themeColor="text1"/>
            <w:lang w:val="en-GB"/>
          </w:rPr>
          <w:fldChar w:fldCharType="begin"/>
        </w:r>
        <w:r w:rsidDel="000948C3">
          <w:rPr>
            <w:rStyle w:val="Hyperlink"/>
            <w:color w:val="000000" w:themeColor="text1"/>
            <w:lang w:val="en-GB"/>
          </w:rPr>
          <w:delInstrText xml:space="preserve"> HYPERLINK "https://CRAN.R-project.org/package=ggthemes" </w:delInstrText>
        </w:r>
        <w:r w:rsidDel="000948C3">
          <w:rPr>
            <w:rStyle w:val="Hyperlink"/>
            <w:color w:val="000000" w:themeColor="text1"/>
            <w:lang w:val="en-GB"/>
          </w:rPr>
          <w:fldChar w:fldCharType="separate"/>
        </w:r>
        <w:r w:rsidRPr="00DD6FDD" w:rsidDel="000948C3">
          <w:rPr>
            <w:rStyle w:val="Hyperlink"/>
            <w:color w:val="000000" w:themeColor="text1"/>
            <w:lang w:val="en-GB"/>
          </w:rPr>
          <w:delText>https://CRAN.R-project.org/package=ggthemes</w:delText>
        </w:r>
        <w:r w:rsidDel="000948C3">
          <w:rPr>
            <w:rStyle w:val="Hyperlink"/>
            <w:color w:val="000000" w:themeColor="text1"/>
            <w:lang w:val="en-GB"/>
          </w:rPr>
          <w:fldChar w:fldCharType="end"/>
        </w:r>
      </w:del>
    </w:p>
    <w:p w14:paraId="0A0CBA98" w14:textId="2BA83C32" w:rsidR="00745164" w:rsidRPr="00DD6FDD" w:rsidDel="007B3418" w:rsidRDefault="004B4378" w:rsidP="00BE4079">
      <w:pPr>
        <w:spacing w:line="480" w:lineRule="auto"/>
        <w:ind w:left="720" w:hanging="720"/>
        <w:jc w:val="both"/>
        <w:rPr>
          <w:del w:id="57" w:author="Wesner, Jeff S" w:date="2023-02-21T13:14:00Z"/>
          <w:color w:val="000000" w:themeColor="text1"/>
          <w:lang w:val="en-GB"/>
        </w:rPr>
      </w:pPr>
      <w:del w:id="58" w:author="Wesner, Jeff S" w:date="2023-02-21T13:14:00Z">
        <w:r w:rsidRPr="00DD6FDD" w:rsidDel="007B3418">
          <w:rPr>
            <w:color w:val="000000" w:themeColor="text1"/>
            <w:lang w:val="en-GB"/>
          </w:rPr>
          <w:delText>Kanz, A.</w:delText>
        </w:r>
        <w:r w:rsidRPr="00745164" w:rsidDel="007B3418">
          <w:rPr>
            <w:color w:val="000000" w:themeColor="text1"/>
            <w:lang w:val="en-GB"/>
          </w:rPr>
          <w:delText xml:space="preserve"> </w:delText>
        </w:r>
        <w:r w:rsidRPr="00DD6FDD" w:rsidDel="007B3418">
          <w:rPr>
            <w:color w:val="000000" w:themeColor="text1"/>
            <w:lang w:val="en-GB"/>
          </w:rPr>
          <w:delText xml:space="preserve">J. </w:delText>
        </w:r>
        <w:r w:rsidRPr="00745164" w:rsidDel="007B3418">
          <w:rPr>
            <w:color w:val="000000" w:themeColor="text1"/>
            <w:lang w:val="en-GB"/>
          </w:rPr>
          <w:delText>&amp;</w:delText>
        </w:r>
        <w:r w:rsidRPr="00DD6FDD" w:rsidDel="007B3418">
          <w:rPr>
            <w:color w:val="000000" w:themeColor="text1"/>
            <w:lang w:val="en-GB"/>
          </w:rPr>
          <w:delText xml:space="preserve"> Wesner, J.</w:delText>
        </w:r>
        <w:r w:rsidRPr="00745164" w:rsidDel="007B3418">
          <w:rPr>
            <w:color w:val="000000" w:themeColor="text1"/>
            <w:lang w:val="en-GB"/>
          </w:rPr>
          <w:delText xml:space="preserve"> </w:delText>
        </w:r>
        <w:r w:rsidRPr="00DD6FDD" w:rsidDel="007B3418">
          <w:rPr>
            <w:color w:val="000000" w:themeColor="text1"/>
            <w:lang w:val="en-GB"/>
          </w:rPr>
          <w:delText xml:space="preserve">S. </w:delText>
        </w:r>
        <w:r w:rsidRPr="00745164" w:rsidDel="007B3418">
          <w:rPr>
            <w:color w:val="000000" w:themeColor="text1"/>
            <w:lang w:val="en-GB"/>
          </w:rPr>
          <w:delText>(</w:delText>
        </w:r>
        <w:r w:rsidRPr="00DD6FDD" w:rsidDel="007B3418">
          <w:rPr>
            <w:color w:val="000000" w:themeColor="text1"/>
            <w:lang w:val="en-GB"/>
          </w:rPr>
          <w:delText>2022</w:delText>
        </w:r>
        <w:r w:rsidRPr="00745164" w:rsidDel="007B3418">
          <w:rPr>
            <w:color w:val="000000" w:themeColor="text1"/>
            <w:lang w:val="en-GB"/>
          </w:rPr>
          <w:delText>)</w:delText>
        </w:r>
        <w:r w:rsidRPr="00DD6FDD" w:rsidDel="007B3418">
          <w:rPr>
            <w:color w:val="000000" w:themeColor="text1"/>
            <w:lang w:val="en-GB"/>
          </w:rPr>
          <w:delText>. Stage-structured feeding by freshwater fish assemblages in eastern South Dakota, USA.</w:delText>
        </w:r>
        <w:r w:rsidRPr="00745164" w:rsidDel="007B3418">
          <w:rPr>
            <w:color w:val="000000" w:themeColor="text1"/>
            <w:lang w:val="en-GB"/>
          </w:rPr>
          <w:delText xml:space="preserve"> </w:delText>
        </w:r>
        <w:r w:rsidRPr="00DD6FDD" w:rsidDel="007B3418">
          <w:rPr>
            <w:i/>
            <w:iCs/>
            <w:color w:val="000000" w:themeColor="text1"/>
            <w:lang w:val="en-GB"/>
          </w:rPr>
          <w:delText>Environmental Biology of Fishes</w:delText>
        </w:r>
        <w:r w:rsidRPr="00DD6FDD" w:rsidDel="007B3418">
          <w:rPr>
            <w:color w:val="000000" w:themeColor="text1"/>
            <w:lang w:val="en-GB"/>
          </w:rPr>
          <w:delText>,</w:delText>
        </w:r>
        <w:r w:rsidRPr="00745164" w:rsidDel="007B3418">
          <w:rPr>
            <w:color w:val="000000" w:themeColor="text1"/>
            <w:lang w:val="en-GB"/>
          </w:rPr>
          <w:delText xml:space="preserve"> </w:delText>
        </w:r>
        <w:r w:rsidRPr="00DD6FDD" w:rsidDel="007B3418">
          <w:rPr>
            <w:color w:val="000000" w:themeColor="text1"/>
            <w:lang w:val="en-GB"/>
          </w:rPr>
          <w:delText>105</w:delText>
        </w:r>
        <w:r w:rsidRPr="00745164" w:rsidDel="007B3418">
          <w:rPr>
            <w:color w:val="000000" w:themeColor="text1"/>
            <w:lang w:val="en-GB"/>
          </w:rPr>
          <w:delText xml:space="preserve">, </w:delText>
        </w:r>
        <w:r w:rsidRPr="00DD6FDD" w:rsidDel="007B3418">
          <w:rPr>
            <w:color w:val="000000" w:themeColor="text1"/>
            <w:lang w:val="en-GB"/>
          </w:rPr>
          <w:delText>905</w:delText>
        </w:r>
        <w:r w:rsidRPr="00745164" w:rsidDel="007B3418">
          <w:rPr>
            <w:color w:val="000000" w:themeColor="text1"/>
            <w:lang w:val="en-GB"/>
          </w:rPr>
          <w:delText>–</w:delText>
        </w:r>
        <w:r w:rsidRPr="00DD6FDD" w:rsidDel="007B3418">
          <w:rPr>
            <w:color w:val="000000" w:themeColor="text1"/>
            <w:lang w:val="en-GB"/>
          </w:rPr>
          <w:delText>916.</w:delText>
        </w:r>
      </w:del>
    </w:p>
    <w:p w14:paraId="4B3771AC" w14:textId="1AF35D77" w:rsidR="00745164" w:rsidRPr="00DD6FDD" w:rsidRDefault="004B4378" w:rsidP="00BE4079">
      <w:pPr>
        <w:spacing w:line="480" w:lineRule="auto"/>
        <w:ind w:left="720" w:hanging="720"/>
        <w:rPr>
          <w:lang w:val="en-GB"/>
        </w:rPr>
      </w:pPr>
      <w:r w:rsidRPr="00DD6FDD">
        <w:rPr>
          <w:lang w:val="en-GB"/>
        </w:rPr>
        <w:t>Killen S. S.,</w:t>
      </w:r>
      <w:r>
        <w:rPr>
          <w:lang w:val="en-GB"/>
        </w:rPr>
        <w:t xml:space="preserve"> </w:t>
      </w:r>
      <w:r w:rsidRPr="00DD6FDD">
        <w:rPr>
          <w:lang w:val="en-GB"/>
        </w:rPr>
        <w:t xml:space="preserve">Atkinson, </w:t>
      </w:r>
      <w:r>
        <w:rPr>
          <w:lang w:val="en-GB"/>
        </w:rPr>
        <w:t xml:space="preserve">D., &amp; </w:t>
      </w:r>
      <w:r w:rsidRPr="00DD6FDD">
        <w:rPr>
          <w:lang w:val="en-GB"/>
        </w:rPr>
        <w:t>Glazier</w:t>
      </w:r>
      <w:r>
        <w:rPr>
          <w:lang w:val="en-GB"/>
        </w:rPr>
        <w:t>, D. S</w:t>
      </w:r>
      <w:r w:rsidRPr="00DD6FDD">
        <w:rPr>
          <w:lang w:val="en-GB"/>
        </w:rPr>
        <w:t xml:space="preserve">. </w:t>
      </w:r>
      <w:r>
        <w:rPr>
          <w:lang w:val="en-GB"/>
        </w:rPr>
        <w:t>(</w:t>
      </w:r>
      <w:r w:rsidRPr="00DD6FDD">
        <w:rPr>
          <w:lang w:val="en-GB"/>
        </w:rPr>
        <w:t>2010</w:t>
      </w:r>
      <w:r>
        <w:rPr>
          <w:lang w:val="en-GB"/>
        </w:rPr>
        <w:t>)</w:t>
      </w:r>
      <w:r w:rsidRPr="00DD6FDD">
        <w:rPr>
          <w:lang w:val="en-GB"/>
        </w:rPr>
        <w:t xml:space="preserve">. The intraspecific scaling of metabolic rate with body mass in fishes depends on lifestyle and temperature. </w:t>
      </w:r>
      <w:r w:rsidRPr="00DD6FDD">
        <w:rPr>
          <w:i/>
          <w:iCs/>
          <w:lang w:val="en-GB"/>
        </w:rPr>
        <w:t>Ecology Letters</w:t>
      </w:r>
      <w:r>
        <w:rPr>
          <w:i/>
          <w:iCs/>
          <w:lang w:val="en-GB"/>
        </w:rPr>
        <w:t>,</w:t>
      </w:r>
      <w:r w:rsidRPr="00DD6FDD">
        <w:rPr>
          <w:lang w:val="en-GB"/>
        </w:rPr>
        <w:t xml:space="preserve"> 13</w:t>
      </w:r>
      <w:r>
        <w:rPr>
          <w:lang w:val="en-GB"/>
        </w:rPr>
        <w:t xml:space="preserve">, </w:t>
      </w:r>
      <w:r w:rsidRPr="00DD6FDD">
        <w:rPr>
          <w:lang w:val="en-GB"/>
        </w:rPr>
        <w:t>184–193.</w:t>
      </w:r>
    </w:p>
    <w:p w14:paraId="7EA288A9" w14:textId="6A389394" w:rsidR="00745164" w:rsidRPr="00DD6FDD" w:rsidDel="008C2280" w:rsidRDefault="004B4378" w:rsidP="00BE4079">
      <w:pPr>
        <w:spacing w:line="480" w:lineRule="auto"/>
        <w:ind w:left="720" w:hanging="720"/>
        <w:jc w:val="both"/>
        <w:rPr>
          <w:del w:id="59" w:author="Wesner, Jeff S" w:date="2023-02-21T13:21:00Z"/>
          <w:color w:val="000000" w:themeColor="text1"/>
          <w:lang w:val="en-GB"/>
        </w:rPr>
      </w:pPr>
      <w:del w:id="60" w:author="Wesner, Jeff S" w:date="2023-02-21T13:21:00Z">
        <w:r w:rsidRPr="00DD6FDD" w:rsidDel="008C2280">
          <w:rPr>
            <w:color w:val="000000" w:themeColor="text1"/>
            <w:lang w:val="en-GB"/>
          </w:rPr>
          <w:delText xml:space="preserve">Korner-Nievergelt, F.; Roth, T.; von Felten, S.; Guelat, J.; ́ Almasi, B.; Korner-Nievergelt, P. </w:delText>
        </w:r>
        <w:r w:rsidRPr="00745164" w:rsidDel="008C2280">
          <w:rPr>
            <w:color w:val="000000" w:themeColor="text1"/>
            <w:lang w:val="en-GB"/>
          </w:rPr>
          <w:delText xml:space="preserve">(2015). </w:delText>
        </w:r>
        <w:r w:rsidRPr="00DD6FDD" w:rsidDel="008C2280">
          <w:rPr>
            <w:i/>
            <w:iCs/>
            <w:color w:val="000000" w:themeColor="text1"/>
            <w:lang w:val="en-GB"/>
          </w:rPr>
          <w:delText>Baye</w:delText>
        </w:r>
        <w:r w:rsidRPr="00DD6FDD" w:rsidDel="008C2280">
          <w:rPr>
            <w:i/>
            <w:iCs/>
            <w:color w:val="000000" w:themeColor="text1"/>
            <w:lang w:val="en-GB"/>
          </w:rPr>
          <w:delText xml:space="preserve">sian </w:delText>
        </w:r>
        <w:r w:rsidRPr="00745164" w:rsidDel="008C2280">
          <w:rPr>
            <w:i/>
            <w:iCs/>
            <w:color w:val="000000" w:themeColor="text1"/>
            <w:lang w:val="en-GB"/>
          </w:rPr>
          <w:delText>d</w:delText>
        </w:r>
        <w:r w:rsidRPr="00DD6FDD" w:rsidDel="008C2280">
          <w:rPr>
            <w:i/>
            <w:iCs/>
            <w:color w:val="000000" w:themeColor="text1"/>
            <w:lang w:val="en-GB"/>
          </w:rPr>
          <w:delText xml:space="preserve">ata </w:delText>
        </w:r>
        <w:r w:rsidRPr="00745164" w:rsidDel="008C2280">
          <w:rPr>
            <w:i/>
            <w:iCs/>
            <w:color w:val="000000" w:themeColor="text1"/>
            <w:lang w:val="en-GB"/>
          </w:rPr>
          <w:delText>a</w:delText>
        </w:r>
        <w:r w:rsidRPr="00DD6FDD" w:rsidDel="008C2280">
          <w:rPr>
            <w:i/>
            <w:iCs/>
            <w:color w:val="000000" w:themeColor="text1"/>
            <w:lang w:val="en-GB"/>
          </w:rPr>
          <w:delText xml:space="preserve">nalysis in </w:delText>
        </w:r>
        <w:r w:rsidRPr="00745164" w:rsidDel="008C2280">
          <w:rPr>
            <w:i/>
            <w:iCs/>
            <w:color w:val="000000" w:themeColor="text1"/>
            <w:lang w:val="en-GB"/>
          </w:rPr>
          <w:delText>e</w:delText>
        </w:r>
        <w:r w:rsidRPr="00DD6FDD" w:rsidDel="008C2280">
          <w:rPr>
            <w:i/>
            <w:iCs/>
            <w:color w:val="000000" w:themeColor="text1"/>
            <w:lang w:val="en-GB"/>
          </w:rPr>
          <w:delText xml:space="preserve">cology </w:delText>
        </w:r>
        <w:r w:rsidRPr="00745164" w:rsidDel="008C2280">
          <w:rPr>
            <w:i/>
            <w:iCs/>
            <w:color w:val="000000" w:themeColor="text1"/>
            <w:lang w:val="en-GB"/>
          </w:rPr>
          <w:delText>u</w:delText>
        </w:r>
        <w:r w:rsidRPr="00DD6FDD" w:rsidDel="008C2280">
          <w:rPr>
            <w:i/>
            <w:iCs/>
            <w:color w:val="000000" w:themeColor="text1"/>
            <w:lang w:val="en-GB"/>
          </w:rPr>
          <w:delText xml:space="preserve">sing </w:delText>
        </w:r>
        <w:r w:rsidRPr="00745164" w:rsidDel="008C2280">
          <w:rPr>
            <w:i/>
            <w:iCs/>
            <w:color w:val="000000" w:themeColor="text1"/>
            <w:lang w:val="en-GB"/>
          </w:rPr>
          <w:delText>l</w:delText>
        </w:r>
        <w:r w:rsidRPr="00DD6FDD" w:rsidDel="008C2280">
          <w:rPr>
            <w:i/>
            <w:iCs/>
            <w:color w:val="000000" w:themeColor="text1"/>
            <w:lang w:val="en-GB"/>
          </w:rPr>
          <w:delText xml:space="preserve">inear </w:delText>
        </w:r>
        <w:r w:rsidRPr="00745164" w:rsidDel="008C2280">
          <w:rPr>
            <w:i/>
            <w:iCs/>
            <w:color w:val="000000" w:themeColor="text1"/>
            <w:lang w:val="en-GB"/>
          </w:rPr>
          <w:delText>m</w:delText>
        </w:r>
        <w:r w:rsidRPr="00DD6FDD" w:rsidDel="008C2280">
          <w:rPr>
            <w:i/>
            <w:iCs/>
            <w:color w:val="000000" w:themeColor="text1"/>
            <w:lang w:val="en-GB"/>
          </w:rPr>
          <w:delText>odels with R, BUGS, and Stan</w:delText>
        </w:r>
        <w:r w:rsidRPr="00745164" w:rsidDel="008C2280">
          <w:rPr>
            <w:color w:val="000000" w:themeColor="text1"/>
            <w:lang w:val="en-GB"/>
          </w:rPr>
          <w:delText>.</w:delText>
        </w:r>
        <w:r w:rsidRPr="00DD6FDD" w:rsidDel="008C2280">
          <w:rPr>
            <w:color w:val="000000" w:themeColor="text1"/>
            <w:lang w:val="en-GB"/>
          </w:rPr>
          <w:delText xml:space="preserve"> </w:delText>
        </w:r>
        <w:r w:rsidRPr="00745164" w:rsidDel="008C2280">
          <w:rPr>
            <w:color w:val="000000" w:themeColor="text1"/>
            <w:lang w:val="en-GB"/>
          </w:rPr>
          <w:delText xml:space="preserve">Cambridge: </w:delText>
        </w:r>
        <w:r w:rsidRPr="00DD6FDD" w:rsidDel="008C2280">
          <w:rPr>
            <w:color w:val="000000" w:themeColor="text1"/>
            <w:lang w:val="en-GB"/>
          </w:rPr>
          <w:delText>Academic Press.</w:delText>
        </w:r>
      </w:del>
    </w:p>
    <w:p w14:paraId="3C61A7BE" w14:textId="011F3087" w:rsidR="00745164"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Kozłowski</w:t>
      </w:r>
      <w:proofErr w:type="spellEnd"/>
      <w:r w:rsidRPr="00DD6FDD">
        <w:rPr>
          <w:color w:val="000000" w:themeColor="text1"/>
          <w:lang w:val="en-GB"/>
        </w:rPr>
        <w:t xml:space="preserve">, J., </w:t>
      </w:r>
      <w:proofErr w:type="spellStart"/>
      <w:r w:rsidRPr="00DD6FDD">
        <w:rPr>
          <w:color w:val="000000" w:themeColor="text1"/>
          <w:lang w:val="en-GB"/>
        </w:rPr>
        <w:t>Konarzewski</w:t>
      </w:r>
      <w:proofErr w:type="spellEnd"/>
      <w:r w:rsidRPr="00DD6FDD">
        <w:rPr>
          <w:color w:val="000000" w:themeColor="text1"/>
          <w:lang w:val="en-GB"/>
        </w:rPr>
        <w:t>,</w:t>
      </w:r>
      <w:r w:rsidRPr="00745164">
        <w:rPr>
          <w:color w:val="000000" w:themeColor="text1"/>
          <w:lang w:val="en-GB"/>
        </w:rPr>
        <w:t xml:space="preserve"> M., &amp; </w:t>
      </w:r>
      <w:proofErr w:type="spellStart"/>
      <w:r w:rsidRPr="00DD6FDD">
        <w:rPr>
          <w:color w:val="000000" w:themeColor="text1"/>
          <w:lang w:val="en-GB"/>
        </w:rPr>
        <w:t>Czarnoleski</w:t>
      </w:r>
      <w:proofErr w:type="spellEnd"/>
      <w:r w:rsidRPr="00745164">
        <w:rPr>
          <w:color w:val="000000" w:themeColor="text1"/>
          <w:lang w:val="en-GB"/>
        </w:rPr>
        <w:t>,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xml:space="preserve">. Coevolution of body size and metabolic rate in vertebrates: a life‐history perspective. </w:t>
      </w:r>
      <w:r w:rsidRPr="00DD6FDD">
        <w:rPr>
          <w:i/>
          <w:iCs/>
          <w:color w:val="000000" w:themeColor="text1"/>
          <w:lang w:val="en-GB"/>
        </w:rPr>
        <w:t>Biological Reviews</w:t>
      </w:r>
      <w:r w:rsidRPr="00745164">
        <w:rPr>
          <w:i/>
          <w:iCs/>
          <w:color w:val="000000" w:themeColor="text1"/>
          <w:lang w:val="en-GB"/>
        </w:rPr>
        <w:t>,</w:t>
      </w:r>
      <w:r w:rsidRPr="00DD6FDD">
        <w:rPr>
          <w:color w:val="000000" w:themeColor="text1"/>
          <w:lang w:val="en-GB"/>
        </w:rPr>
        <w:t xml:space="preserve"> 95</w:t>
      </w:r>
      <w:r w:rsidRPr="00745164">
        <w:rPr>
          <w:color w:val="000000" w:themeColor="text1"/>
          <w:lang w:val="en-GB"/>
        </w:rPr>
        <w:t xml:space="preserve">, </w:t>
      </w:r>
      <w:r w:rsidRPr="00DD6FDD">
        <w:rPr>
          <w:color w:val="000000" w:themeColor="text1"/>
          <w:lang w:val="en-GB"/>
        </w:rPr>
        <w:t>1393–1417.</w:t>
      </w:r>
    </w:p>
    <w:p w14:paraId="249549D7" w14:textId="03A45E35" w:rsidR="00FC5C8F" w:rsidRPr="00DD6FDD" w:rsidDel="002257FA" w:rsidRDefault="00FC5C8F" w:rsidP="00BE4079">
      <w:pPr>
        <w:spacing w:line="480" w:lineRule="auto"/>
        <w:ind w:left="720" w:hanging="720"/>
        <w:jc w:val="both"/>
        <w:rPr>
          <w:moveFrom w:id="61" w:author="Wesner, Jeff S" w:date="2023-02-21T13:16:00Z"/>
          <w:color w:val="000000" w:themeColor="text1"/>
          <w:lang w:val="en-GB"/>
        </w:rPr>
      </w:pPr>
      <w:moveFromRangeStart w:id="62" w:author="Wesner, Jeff S" w:date="2023-02-21T13:16:00Z" w:name="move127877800"/>
      <w:moveFrom w:id="63" w:author="Wesner, Jeff S" w:date="2023-02-21T13:16:00Z">
        <w:r w:rsidRPr="00FC5C8F" w:rsidDel="002257FA">
          <w:rPr>
            <w:color w:val="000000" w:themeColor="text1"/>
            <w:lang w:val="en-GB"/>
          </w:rPr>
          <w:t xml:space="preserve">Leech, D. M., A. I. Pollard, S. G. Labou, and S. E. Hampton. 2018. Fewer blue lakes and more murky lakes across the continental US: Implications for planktonic food webs. </w:t>
        </w:r>
        <w:r w:rsidRPr="00FC5C8F" w:rsidDel="002257FA">
          <w:rPr>
            <w:i/>
            <w:iCs/>
            <w:color w:val="000000" w:themeColor="text1"/>
            <w:lang w:val="en-GB"/>
          </w:rPr>
          <w:t>Limnology and Oceanography</w:t>
        </w:r>
        <w:r w:rsidRPr="00FC5C8F" w:rsidDel="002257FA">
          <w:rPr>
            <w:color w:val="000000" w:themeColor="text1"/>
            <w:lang w:val="en-GB"/>
          </w:rPr>
          <w:t>, 63(6), 2661-2680.</w:t>
        </w:r>
      </w:moveFrom>
    </w:p>
    <w:moveFromRangeEnd w:id="62"/>
    <w:p w14:paraId="3359EFB8" w14:textId="1F7AC6A3" w:rsidR="00745164" w:rsidRPr="00DD6FDD" w:rsidRDefault="004B4378" w:rsidP="00BE4079">
      <w:pPr>
        <w:spacing w:line="480" w:lineRule="auto"/>
        <w:ind w:left="720" w:hanging="720"/>
        <w:jc w:val="both"/>
        <w:rPr>
          <w:bCs/>
          <w:color w:val="000000" w:themeColor="text1"/>
          <w:lang w:val="en-GB"/>
        </w:rPr>
      </w:pPr>
      <w:r w:rsidRPr="00DD6FDD">
        <w:rPr>
          <w:bCs/>
          <w:color w:val="000000" w:themeColor="text1"/>
          <w:lang w:val="en-GB"/>
        </w:rPr>
        <w:t xml:space="preserve">Li, </w:t>
      </w:r>
      <w:r w:rsidRPr="00DD6FDD">
        <w:rPr>
          <w:bCs/>
          <w:color w:val="000000" w:themeColor="text1"/>
          <w:lang w:val="en-GB"/>
        </w:rPr>
        <w:t>W</w:t>
      </w:r>
      <w:r w:rsidRPr="00745164">
        <w:rPr>
          <w:bCs/>
          <w:color w:val="000000" w:themeColor="text1"/>
          <w:lang w:val="en-GB"/>
        </w:rPr>
        <w:t xml:space="preserve">. </w:t>
      </w:r>
      <w:r w:rsidRPr="00DD6FDD">
        <w:rPr>
          <w:bCs/>
          <w:color w:val="000000" w:themeColor="text1"/>
          <w:lang w:val="en-GB"/>
        </w:rPr>
        <w:t>K</w:t>
      </w:r>
      <w:r w:rsidRPr="00745164">
        <w:rPr>
          <w:bCs/>
          <w:color w:val="000000" w:themeColor="text1"/>
          <w:lang w:val="en-GB"/>
        </w:rPr>
        <w:t xml:space="preserve">. </w:t>
      </w:r>
      <w:r w:rsidRPr="00DD6FDD">
        <w:rPr>
          <w:bCs/>
          <w:color w:val="000000" w:themeColor="text1"/>
          <w:lang w:val="en-GB"/>
        </w:rPr>
        <w:t xml:space="preserve">W, Harrison, </w:t>
      </w:r>
      <w:r w:rsidRPr="00745164">
        <w:rPr>
          <w:bCs/>
          <w:color w:val="000000" w:themeColor="text1"/>
          <w:lang w:val="en-GB"/>
        </w:rPr>
        <w:t xml:space="preserve">W. G., &amp; </w:t>
      </w:r>
      <w:r w:rsidRPr="00DD6FDD">
        <w:rPr>
          <w:bCs/>
          <w:color w:val="000000" w:themeColor="text1"/>
          <w:lang w:val="en-GB"/>
        </w:rPr>
        <w:t>Head</w:t>
      </w:r>
      <w:r w:rsidRPr="00745164">
        <w:rPr>
          <w:bCs/>
          <w:color w:val="000000" w:themeColor="text1"/>
          <w:lang w:val="en-GB"/>
        </w:rPr>
        <w:t>, E. J. H</w:t>
      </w:r>
      <w:r w:rsidRPr="00DD6FDD">
        <w:rPr>
          <w:bCs/>
          <w:color w:val="000000" w:themeColor="text1"/>
          <w:lang w:val="en-GB"/>
        </w:rPr>
        <w:t xml:space="preserve">. </w:t>
      </w:r>
      <w:r w:rsidRPr="00745164">
        <w:rPr>
          <w:bCs/>
          <w:color w:val="000000" w:themeColor="text1"/>
          <w:lang w:val="en-GB"/>
        </w:rPr>
        <w:t xml:space="preserve">(2006). </w:t>
      </w:r>
      <w:r w:rsidRPr="00DD6FDD">
        <w:rPr>
          <w:bCs/>
          <w:color w:val="000000" w:themeColor="text1"/>
          <w:lang w:val="en-GB"/>
        </w:rPr>
        <w:t xml:space="preserve">Coherent assembly of phytoplankton communities in diverse temperate ocean ecosystems. </w:t>
      </w:r>
      <w:r w:rsidRPr="00DD6FDD">
        <w:rPr>
          <w:bCs/>
          <w:i/>
          <w:iCs/>
          <w:color w:val="000000" w:themeColor="text1"/>
          <w:lang w:val="en-GB"/>
        </w:rPr>
        <w:t>Proceedings of the Royal Society B: Biological Sciences</w:t>
      </w:r>
      <w:r w:rsidRPr="00745164">
        <w:rPr>
          <w:bCs/>
          <w:i/>
          <w:iCs/>
          <w:color w:val="000000" w:themeColor="text1"/>
          <w:lang w:val="en-GB"/>
        </w:rPr>
        <w:t>,</w:t>
      </w:r>
      <w:r w:rsidRPr="00DD6FDD">
        <w:rPr>
          <w:bCs/>
          <w:color w:val="000000" w:themeColor="text1"/>
          <w:lang w:val="en-GB"/>
        </w:rPr>
        <w:t xml:space="preserve"> 273, 1953</w:t>
      </w:r>
      <w:r w:rsidRPr="00745164">
        <w:rPr>
          <w:bCs/>
          <w:color w:val="000000" w:themeColor="text1"/>
          <w:lang w:val="en-GB"/>
        </w:rPr>
        <w:t>–</w:t>
      </w:r>
      <w:r w:rsidRPr="00DD6FDD">
        <w:rPr>
          <w:bCs/>
          <w:color w:val="000000" w:themeColor="text1"/>
          <w:lang w:val="en-GB"/>
        </w:rPr>
        <w:t>1960.</w:t>
      </w:r>
    </w:p>
    <w:p w14:paraId="1C4E3BA4" w14:textId="44231283"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Li, W. K. W. </w:t>
      </w:r>
      <w:r w:rsidRPr="00745164">
        <w:rPr>
          <w:color w:val="000000" w:themeColor="text1"/>
          <w:lang w:val="en-GB"/>
        </w:rPr>
        <w:t>(</w:t>
      </w:r>
      <w:r w:rsidRPr="00DD6FDD">
        <w:rPr>
          <w:color w:val="000000" w:themeColor="text1"/>
          <w:lang w:val="en-GB"/>
        </w:rPr>
        <w:t>2002</w:t>
      </w:r>
      <w:r w:rsidRPr="00745164">
        <w:rPr>
          <w:color w:val="000000" w:themeColor="text1"/>
          <w:lang w:val="en-GB"/>
        </w:rPr>
        <w:t>)</w:t>
      </w:r>
      <w:r w:rsidRPr="00DD6FDD">
        <w:rPr>
          <w:color w:val="000000" w:themeColor="text1"/>
          <w:lang w:val="en-GB"/>
        </w:rPr>
        <w:t xml:space="preserve">. Macroecological patterns of phytoplankton in the </w:t>
      </w:r>
      <w:proofErr w:type="spellStart"/>
      <w:r w:rsidRPr="00DD6FDD">
        <w:rPr>
          <w:color w:val="000000" w:themeColor="text1"/>
          <w:lang w:val="en-GB"/>
        </w:rPr>
        <w:t>northwestern</w:t>
      </w:r>
      <w:proofErr w:type="spellEnd"/>
      <w:r w:rsidRPr="00DD6FDD">
        <w:rPr>
          <w:color w:val="000000" w:themeColor="text1"/>
          <w:lang w:val="en-GB"/>
        </w:rPr>
        <w:t xml:space="preserve"> North Atlantic Ocean. </w:t>
      </w:r>
      <w:r w:rsidRPr="00DD6FDD">
        <w:rPr>
          <w:i/>
          <w:iCs/>
          <w:color w:val="000000" w:themeColor="text1"/>
          <w:lang w:val="en-GB"/>
        </w:rPr>
        <w:t>Nature</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419</w:t>
      </w:r>
      <w:r w:rsidRPr="00745164">
        <w:rPr>
          <w:color w:val="000000" w:themeColor="text1"/>
          <w:lang w:val="en-GB"/>
        </w:rPr>
        <w:t xml:space="preserve">, </w:t>
      </w:r>
      <w:r w:rsidRPr="00DD6FDD">
        <w:rPr>
          <w:color w:val="000000" w:themeColor="text1"/>
          <w:lang w:val="en-GB"/>
        </w:rPr>
        <w:t>154–157.</w:t>
      </w:r>
    </w:p>
    <w:p w14:paraId="0052B53C" w14:textId="1E6DC767"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Litchman</w:t>
      </w:r>
      <w:proofErr w:type="spellEnd"/>
      <w:r w:rsidRPr="00DD6FDD">
        <w:rPr>
          <w:color w:val="000000" w:themeColor="text1"/>
          <w:lang w:val="en-GB"/>
        </w:rPr>
        <w:t xml:space="preserve">, E., </w:t>
      </w:r>
      <w:r w:rsidRPr="00745164">
        <w:rPr>
          <w:color w:val="000000" w:themeColor="text1"/>
          <w:lang w:val="en-GB"/>
        </w:rPr>
        <w:t>&amp;</w:t>
      </w:r>
      <w:r w:rsidRPr="00DD6FDD">
        <w:rPr>
          <w:color w:val="000000" w:themeColor="text1"/>
          <w:lang w:val="en-GB"/>
        </w:rPr>
        <w:t xml:space="preserve"> </w:t>
      </w:r>
      <w:proofErr w:type="spellStart"/>
      <w:r w:rsidRPr="00DD6FDD">
        <w:rPr>
          <w:color w:val="000000" w:themeColor="text1"/>
          <w:lang w:val="en-GB"/>
        </w:rPr>
        <w:t>Klausmeier</w:t>
      </w:r>
      <w:proofErr w:type="spellEnd"/>
      <w:r w:rsidRPr="00745164">
        <w:rPr>
          <w:color w:val="000000" w:themeColor="text1"/>
          <w:lang w:val="en-GB"/>
        </w:rPr>
        <w:t>, C.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2008</w:t>
      </w:r>
      <w:r w:rsidRPr="00745164">
        <w:rPr>
          <w:color w:val="000000" w:themeColor="text1"/>
          <w:lang w:val="en-GB"/>
        </w:rPr>
        <w:t>)</w:t>
      </w:r>
      <w:r w:rsidRPr="00DD6FDD">
        <w:rPr>
          <w:color w:val="000000" w:themeColor="text1"/>
          <w:lang w:val="en-GB"/>
        </w:rPr>
        <w:t xml:space="preserve">. Trait-based community ecology of phytoplankton. </w:t>
      </w:r>
      <w:r w:rsidRPr="00DD6FDD">
        <w:rPr>
          <w:i/>
          <w:iCs/>
          <w:color w:val="000000" w:themeColor="text1"/>
          <w:lang w:val="en-GB"/>
        </w:rPr>
        <w:t>Annual Review of Ecology, Evolution and Systematics</w:t>
      </w:r>
      <w:r w:rsidRPr="00745164">
        <w:rPr>
          <w:i/>
          <w:iCs/>
          <w:color w:val="000000" w:themeColor="text1"/>
          <w:lang w:val="en-GB"/>
        </w:rPr>
        <w:t>,</w:t>
      </w:r>
      <w:r w:rsidRPr="00DD6FDD">
        <w:rPr>
          <w:color w:val="000000" w:themeColor="text1"/>
          <w:lang w:val="en-GB"/>
        </w:rPr>
        <w:t xml:space="preserve"> 39</w:t>
      </w:r>
      <w:r w:rsidRPr="00745164">
        <w:rPr>
          <w:color w:val="000000" w:themeColor="text1"/>
          <w:lang w:val="en-GB"/>
        </w:rPr>
        <w:t xml:space="preserve">, </w:t>
      </w:r>
      <w:r w:rsidRPr="00DD6FDD">
        <w:rPr>
          <w:color w:val="000000" w:themeColor="text1"/>
          <w:lang w:val="en-GB"/>
        </w:rPr>
        <w:t>6</w:t>
      </w:r>
      <w:r w:rsidRPr="00DD6FDD">
        <w:rPr>
          <w:color w:val="000000" w:themeColor="text1"/>
          <w:lang w:val="en-GB"/>
        </w:rPr>
        <w:t>15–639.</w:t>
      </w:r>
    </w:p>
    <w:p w14:paraId="7FFF6A2D" w14:textId="18A5045F" w:rsidR="00745164" w:rsidRPr="00DD6FDD" w:rsidDel="00C93E25" w:rsidRDefault="004B4378" w:rsidP="00BE4079">
      <w:pPr>
        <w:spacing w:line="480" w:lineRule="auto"/>
        <w:ind w:left="720" w:hanging="720"/>
        <w:jc w:val="both"/>
        <w:rPr>
          <w:del w:id="64" w:author="Wesner, Jeff S" w:date="2023-02-21T13:23:00Z"/>
          <w:bCs/>
          <w:color w:val="000000" w:themeColor="text1"/>
          <w:lang w:val="en-GB"/>
        </w:rPr>
      </w:pPr>
      <w:del w:id="65" w:author="Wesner, Jeff S" w:date="2023-02-21T13:23:00Z">
        <w:r w:rsidRPr="00DD6FDD" w:rsidDel="00C93E25">
          <w:rPr>
            <w:bCs/>
            <w:color w:val="000000" w:themeColor="text1"/>
            <w:lang w:val="en-GB"/>
          </w:rPr>
          <w:delText>Long</w:delText>
        </w:r>
        <w:r w:rsidRPr="00745164" w:rsidDel="00C93E25">
          <w:rPr>
            <w:bCs/>
            <w:color w:val="000000" w:themeColor="text1"/>
            <w:lang w:val="en-GB"/>
          </w:rPr>
          <w:delText>,</w:delText>
        </w:r>
        <w:r w:rsidRPr="00DD6FDD" w:rsidDel="00C93E25">
          <w:rPr>
            <w:bCs/>
            <w:color w:val="000000" w:themeColor="text1"/>
            <w:lang w:val="en-GB"/>
          </w:rPr>
          <w:delText xml:space="preserve"> J</w:delText>
        </w:r>
        <w:r w:rsidRPr="00745164" w:rsidDel="00C93E25">
          <w:rPr>
            <w:bCs/>
            <w:color w:val="000000" w:themeColor="text1"/>
            <w:lang w:val="en-GB"/>
          </w:rPr>
          <w:delText xml:space="preserve">. </w:delText>
        </w:r>
        <w:r w:rsidRPr="00DD6FDD" w:rsidDel="00C93E25">
          <w:rPr>
            <w:bCs/>
            <w:color w:val="000000" w:themeColor="text1"/>
            <w:lang w:val="en-GB"/>
          </w:rPr>
          <w:delText xml:space="preserve">A (2022). </w:delText>
        </w:r>
        <w:r w:rsidRPr="00745164" w:rsidDel="00C93E25">
          <w:rPr>
            <w:bCs/>
            <w:color w:val="000000" w:themeColor="text1"/>
            <w:lang w:val="en-GB"/>
          </w:rPr>
          <w:delText>I</w:delText>
        </w:r>
        <w:r w:rsidRPr="00DD6FDD" w:rsidDel="00C93E25">
          <w:rPr>
            <w:bCs/>
            <w:color w:val="000000" w:themeColor="text1"/>
            <w:lang w:val="en-GB"/>
          </w:rPr>
          <w:delText xml:space="preserve">nteractions: Comprehensive, User-Friendly Toolkit for Probing Interactions. R package version 1.1.6, </w:delText>
        </w:r>
        <w:r w:rsidDel="00C93E25">
          <w:rPr>
            <w:rStyle w:val="Hyperlink"/>
            <w:bCs/>
            <w:color w:val="000000" w:themeColor="text1"/>
            <w:lang w:val="en-GB"/>
          </w:rPr>
          <w:fldChar w:fldCharType="begin"/>
        </w:r>
        <w:r w:rsidDel="00C93E25">
          <w:rPr>
            <w:rStyle w:val="Hyperlink"/>
            <w:bCs/>
            <w:color w:val="000000" w:themeColor="text1"/>
            <w:lang w:val="en-GB"/>
          </w:rPr>
          <w:delInstrText xml:space="preserve"> HYPERLINK "https://cran.r-project.org/package=interactions" </w:delInstrText>
        </w:r>
        <w:r w:rsidDel="00C93E25">
          <w:rPr>
            <w:rStyle w:val="Hyperlink"/>
            <w:bCs/>
            <w:color w:val="000000" w:themeColor="text1"/>
            <w:lang w:val="en-GB"/>
          </w:rPr>
          <w:fldChar w:fldCharType="separate"/>
        </w:r>
        <w:r w:rsidRPr="00DD6FDD" w:rsidDel="00C93E25">
          <w:rPr>
            <w:rStyle w:val="Hyperlink"/>
            <w:bCs/>
            <w:color w:val="000000" w:themeColor="text1"/>
            <w:lang w:val="en-GB"/>
          </w:rPr>
          <w:delText>https://cran.r-project.org/package=interactions</w:delText>
        </w:r>
        <w:r w:rsidDel="00C93E25">
          <w:rPr>
            <w:rStyle w:val="Hyperlink"/>
            <w:bCs/>
            <w:color w:val="000000" w:themeColor="text1"/>
            <w:lang w:val="en-GB"/>
          </w:rPr>
          <w:fldChar w:fldCharType="end"/>
        </w:r>
        <w:r w:rsidRPr="00DD6FDD" w:rsidDel="00C93E25">
          <w:rPr>
            <w:bCs/>
            <w:color w:val="000000" w:themeColor="text1"/>
            <w:lang w:val="en-GB"/>
          </w:rPr>
          <w:delText>.</w:delText>
        </w:r>
      </w:del>
    </w:p>
    <w:p w14:paraId="04994713" w14:textId="02468F7D"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lastRenderedPageBreak/>
        <w:t>Long, Z. T.,</w:t>
      </w:r>
      <w:r w:rsidRPr="00745164">
        <w:rPr>
          <w:color w:val="000000" w:themeColor="text1"/>
          <w:lang w:val="en-GB"/>
        </w:rPr>
        <w:t xml:space="preserve"> &amp;</w:t>
      </w:r>
      <w:r w:rsidRPr="00DD6FDD">
        <w:rPr>
          <w:color w:val="000000" w:themeColor="text1"/>
          <w:lang w:val="en-GB"/>
        </w:rPr>
        <w:t xml:space="preserve"> Morin</w:t>
      </w:r>
      <w:r w:rsidRPr="00745164">
        <w:rPr>
          <w:color w:val="000000" w:themeColor="text1"/>
          <w:lang w:val="en-GB"/>
        </w:rPr>
        <w:t>, P. J</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2005</w:t>
      </w:r>
      <w:r w:rsidRPr="00745164">
        <w:rPr>
          <w:color w:val="000000" w:themeColor="text1"/>
          <w:lang w:val="en-GB"/>
        </w:rPr>
        <w:t>)</w:t>
      </w:r>
      <w:r w:rsidRPr="00DD6FDD">
        <w:rPr>
          <w:color w:val="000000" w:themeColor="text1"/>
          <w:lang w:val="en-GB"/>
        </w:rPr>
        <w:t xml:space="preserve">. Effects of organism size and community composition on ecosystem functioning. </w:t>
      </w:r>
      <w:r w:rsidRPr="00DD6FDD">
        <w:rPr>
          <w:i/>
          <w:iCs/>
          <w:color w:val="000000" w:themeColor="text1"/>
          <w:lang w:val="en-GB"/>
        </w:rPr>
        <w:t>Ecology Letters</w:t>
      </w:r>
      <w:r w:rsidRPr="00745164">
        <w:rPr>
          <w:i/>
          <w:iCs/>
          <w:color w:val="000000" w:themeColor="text1"/>
          <w:lang w:val="en-GB"/>
        </w:rPr>
        <w:t>,</w:t>
      </w:r>
      <w:r w:rsidRPr="00DD6FDD">
        <w:rPr>
          <w:color w:val="000000" w:themeColor="text1"/>
          <w:lang w:val="en-GB"/>
        </w:rPr>
        <w:t xml:space="preserve"> 8</w:t>
      </w:r>
      <w:r w:rsidRPr="00745164">
        <w:rPr>
          <w:color w:val="000000" w:themeColor="text1"/>
          <w:lang w:val="en-GB"/>
        </w:rPr>
        <w:t xml:space="preserve">, </w:t>
      </w:r>
      <w:r w:rsidRPr="00DD6FDD">
        <w:rPr>
          <w:color w:val="000000" w:themeColor="text1"/>
          <w:lang w:val="en-GB"/>
        </w:rPr>
        <w:t>1271–1282.</w:t>
      </w:r>
    </w:p>
    <w:p w14:paraId="7D19383C" w14:textId="7401775E" w:rsidR="00745164" w:rsidRPr="00DD6FDD" w:rsidDel="004F24FA" w:rsidRDefault="004B4378" w:rsidP="00BE4079">
      <w:pPr>
        <w:spacing w:line="480" w:lineRule="auto"/>
        <w:ind w:left="720" w:hanging="720"/>
        <w:jc w:val="both"/>
        <w:rPr>
          <w:del w:id="66" w:author="Wesner, Jeff S" w:date="2023-02-21T13:24:00Z"/>
          <w:color w:val="000000" w:themeColor="text1"/>
          <w:shd w:val="clear" w:color="auto" w:fill="FFFFFF"/>
          <w:lang w:val="en-GB"/>
        </w:rPr>
      </w:pPr>
      <w:del w:id="67" w:author="Wesner, Jeff S" w:date="2023-02-21T13:24:00Z">
        <w:r w:rsidRPr="00DD6FDD" w:rsidDel="004F24FA">
          <w:rPr>
            <w:color w:val="000000" w:themeColor="text1"/>
            <w:shd w:val="clear" w:color="auto" w:fill="FFFFFF"/>
            <w:lang w:val="en-GB"/>
          </w:rPr>
          <w:delText>Lüdecke D (2022). </w:delText>
        </w:r>
        <w:r w:rsidRPr="00DD6FDD" w:rsidDel="004F24FA">
          <w:rPr>
            <w:rStyle w:val="Emphasis"/>
            <w:color w:val="000000" w:themeColor="text1"/>
            <w:shd w:val="clear" w:color="auto" w:fill="FFFFFF"/>
            <w:lang w:val="en-GB"/>
          </w:rPr>
          <w:delText>sjPlot: Data Visualization for Statistics in Social Science</w:delText>
        </w:r>
        <w:r w:rsidRPr="00DD6FDD" w:rsidDel="004F24FA">
          <w:rPr>
            <w:color w:val="000000" w:themeColor="text1"/>
            <w:shd w:val="clear" w:color="auto" w:fill="FFFFFF"/>
            <w:lang w:val="en-GB"/>
          </w:rPr>
          <w:delText>. R package version 2.8.11, </w:delText>
        </w:r>
        <w:r w:rsidDel="004F24FA">
          <w:rPr>
            <w:rStyle w:val="Hyperlink"/>
            <w:color w:val="000000" w:themeColor="text1"/>
            <w:shd w:val="clear" w:color="auto" w:fill="FFFFFF"/>
            <w:lang w:val="en-GB"/>
          </w:rPr>
          <w:fldChar w:fldCharType="begin"/>
        </w:r>
        <w:r w:rsidDel="004F24FA">
          <w:rPr>
            <w:rStyle w:val="Hyperlink"/>
            <w:color w:val="000000" w:themeColor="text1"/>
            <w:shd w:val="clear" w:color="auto" w:fill="FFFFFF"/>
            <w:lang w:val="en-GB"/>
          </w:rPr>
          <w:delInstrText xml:space="preserve"> HYPERLINK "https:/</w:delInstrText>
        </w:r>
        <w:r w:rsidDel="004F24FA">
          <w:rPr>
            <w:rStyle w:val="Hyperlink"/>
            <w:color w:val="000000" w:themeColor="text1"/>
            <w:shd w:val="clear" w:color="auto" w:fill="FFFFFF"/>
            <w:lang w:val="en-GB"/>
          </w:rPr>
          <w:delInstrText xml:space="preserve">/cran.r-project.org/package=sjPlot" </w:delInstrText>
        </w:r>
        <w:r w:rsidDel="004F24FA">
          <w:rPr>
            <w:rStyle w:val="Hyperlink"/>
            <w:color w:val="000000" w:themeColor="text1"/>
            <w:shd w:val="clear" w:color="auto" w:fill="FFFFFF"/>
            <w:lang w:val="en-GB"/>
          </w:rPr>
          <w:fldChar w:fldCharType="separate"/>
        </w:r>
        <w:r w:rsidRPr="00DD6FDD" w:rsidDel="004F24FA">
          <w:rPr>
            <w:rStyle w:val="Hyperlink"/>
            <w:color w:val="000000" w:themeColor="text1"/>
            <w:shd w:val="clear" w:color="auto" w:fill="FFFFFF"/>
            <w:lang w:val="en-GB"/>
          </w:rPr>
          <w:delText>https://CRAN.R-project.org/package=sjPlot</w:delText>
        </w:r>
        <w:r w:rsidDel="004F24FA">
          <w:rPr>
            <w:rStyle w:val="Hyperlink"/>
            <w:color w:val="000000" w:themeColor="text1"/>
            <w:shd w:val="clear" w:color="auto" w:fill="FFFFFF"/>
            <w:lang w:val="en-GB"/>
          </w:rPr>
          <w:fldChar w:fldCharType="end"/>
        </w:r>
        <w:r w:rsidRPr="00DD6FDD" w:rsidDel="004F24FA">
          <w:rPr>
            <w:color w:val="000000" w:themeColor="text1"/>
            <w:shd w:val="clear" w:color="auto" w:fill="FFFFFF"/>
            <w:lang w:val="en-GB"/>
          </w:rPr>
          <w:delText>.</w:delText>
        </w:r>
      </w:del>
    </w:p>
    <w:p w14:paraId="4B8F5300" w14:textId="21865A84" w:rsidR="00745164" w:rsidRPr="00DD6FDD" w:rsidDel="004F24FA" w:rsidRDefault="004B4378" w:rsidP="00BE4079">
      <w:pPr>
        <w:spacing w:line="480" w:lineRule="auto"/>
        <w:ind w:left="720" w:hanging="720"/>
        <w:jc w:val="both"/>
        <w:rPr>
          <w:del w:id="68" w:author="Wesner, Jeff S" w:date="2023-02-21T13:24:00Z"/>
          <w:color w:val="000000" w:themeColor="text1"/>
          <w:shd w:val="clear" w:color="auto" w:fill="FFFFFF"/>
          <w:lang w:val="en-GB"/>
        </w:rPr>
      </w:pPr>
      <w:del w:id="69" w:author="Wesner, Jeff S" w:date="2023-02-21T13:24:00Z">
        <w:r w:rsidRPr="00DD6FDD" w:rsidDel="004F24FA">
          <w:rPr>
            <w:color w:val="000000" w:themeColor="text1"/>
            <w:shd w:val="clear" w:color="auto" w:fill="FFFFFF"/>
            <w:lang w:val="en-GB"/>
          </w:rPr>
          <w:delText>Lüdecke</w:delText>
        </w:r>
        <w:r w:rsidRPr="00745164" w:rsidDel="004F24FA">
          <w:rPr>
            <w:color w:val="000000" w:themeColor="text1"/>
            <w:shd w:val="clear" w:color="auto" w:fill="FFFFFF"/>
            <w:lang w:val="en-GB"/>
          </w:rPr>
          <w:delText>,</w:delText>
        </w:r>
        <w:r w:rsidRPr="00DD6FDD" w:rsidDel="004F24FA">
          <w:rPr>
            <w:color w:val="000000" w:themeColor="text1"/>
            <w:shd w:val="clear" w:color="auto" w:fill="FFFFFF"/>
            <w:lang w:val="en-GB"/>
          </w:rPr>
          <w:delText xml:space="preserve"> D</w:delText>
        </w:r>
        <w:r w:rsidRPr="00745164" w:rsidDel="004F24FA">
          <w:rPr>
            <w:color w:val="000000" w:themeColor="text1"/>
            <w:shd w:val="clear" w:color="auto" w:fill="FFFFFF"/>
            <w:lang w:val="en-GB"/>
          </w:rPr>
          <w:delText>.</w:delText>
        </w:r>
        <w:r w:rsidRPr="00DD6FDD" w:rsidDel="004F24FA">
          <w:rPr>
            <w:color w:val="000000" w:themeColor="text1"/>
            <w:shd w:val="clear" w:color="auto" w:fill="FFFFFF"/>
            <w:lang w:val="en-GB"/>
          </w:rPr>
          <w:delText xml:space="preserve"> (2018a). sjmisc: Data and </w:delText>
        </w:r>
        <w:r w:rsidRPr="00745164" w:rsidDel="004F24FA">
          <w:rPr>
            <w:color w:val="000000" w:themeColor="text1"/>
            <w:shd w:val="clear" w:color="auto" w:fill="FFFFFF"/>
            <w:lang w:val="en-GB"/>
          </w:rPr>
          <w:delText>v</w:delText>
        </w:r>
        <w:r w:rsidRPr="00DD6FDD" w:rsidDel="004F24FA">
          <w:rPr>
            <w:color w:val="000000" w:themeColor="text1"/>
            <w:shd w:val="clear" w:color="auto" w:fill="FFFFFF"/>
            <w:lang w:val="en-GB"/>
          </w:rPr>
          <w:delText xml:space="preserve">ariable </w:delText>
        </w:r>
        <w:r w:rsidRPr="00745164" w:rsidDel="004F24FA">
          <w:rPr>
            <w:color w:val="000000" w:themeColor="text1"/>
            <w:shd w:val="clear" w:color="auto" w:fill="FFFFFF"/>
            <w:lang w:val="en-GB"/>
          </w:rPr>
          <w:delText>t</w:delText>
        </w:r>
        <w:r w:rsidRPr="00DD6FDD" w:rsidDel="004F24FA">
          <w:rPr>
            <w:color w:val="000000" w:themeColor="text1"/>
            <w:shd w:val="clear" w:color="auto" w:fill="FFFFFF"/>
            <w:lang w:val="en-GB"/>
          </w:rPr>
          <w:delText xml:space="preserve">ransformation </w:delText>
        </w:r>
        <w:r w:rsidRPr="00745164" w:rsidDel="004F24FA">
          <w:rPr>
            <w:color w:val="000000" w:themeColor="text1"/>
            <w:shd w:val="clear" w:color="auto" w:fill="FFFFFF"/>
            <w:lang w:val="en-GB"/>
          </w:rPr>
          <w:delText>f</w:delText>
        </w:r>
        <w:r w:rsidRPr="00DD6FDD" w:rsidDel="004F24FA">
          <w:rPr>
            <w:color w:val="000000" w:themeColor="text1"/>
            <w:shd w:val="clear" w:color="auto" w:fill="FFFFFF"/>
            <w:lang w:val="en-GB"/>
          </w:rPr>
          <w:delText xml:space="preserve">unctions. </w:delText>
        </w:r>
        <w:r w:rsidRPr="00DD6FDD" w:rsidDel="004F24FA">
          <w:rPr>
            <w:i/>
            <w:iCs/>
            <w:color w:val="000000" w:themeColor="text1"/>
            <w:shd w:val="clear" w:color="auto" w:fill="FFFFFF"/>
            <w:lang w:val="en-GB"/>
          </w:rPr>
          <w:delText>Journal of Open Source Software</w:delText>
        </w:r>
        <w:r w:rsidRPr="00DD6FDD" w:rsidDel="004F24FA">
          <w:rPr>
            <w:color w:val="000000" w:themeColor="text1"/>
            <w:shd w:val="clear" w:color="auto" w:fill="FFFFFF"/>
            <w:lang w:val="en-GB"/>
          </w:rPr>
          <w:delText>, 3, 754.</w:delText>
        </w:r>
      </w:del>
    </w:p>
    <w:p w14:paraId="547014EB" w14:textId="7A2A322A" w:rsidR="00745164" w:rsidRPr="00DD6FDD" w:rsidDel="004F24FA" w:rsidRDefault="004B4378" w:rsidP="00BE4079">
      <w:pPr>
        <w:spacing w:line="480" w:lineRule="auto"/>
        <w:ind w:left="720" w:hanging="720"/>
        <w:jc w:val="both"/>
        <w:rPr>
          <w:del w:id="70" w:author="Wesner, Jeff S" w:date="2023-02-21T13:24:00Z"/>
          <w:color w:val="000000" w:themeColor="text1"/>
          <w:lang w:val="en-GB"/>
        </w:rPr>
      </w:pPr>
      <w:del w:id="71" w:author="Wesner, Jeff S" w:date="2023-02-21T13:24:00Z">
        <w:r w:rsidRPr="00DD6FDD" w:rsidDel="004F24FA">
          <w:rPr>
            <w:color w:val="000000" w:themeColor="text1"/>
            <w:lang w:val="en-GB"/>
          </w:rPr>
          <w:delText>Lüdecke</w:delText>
        </w:r>
        <w:r w:rsidRPr="00745164" w:rsidDel="004F24FA">
          <w:rPr>
            <w:color w:val="000000" w:themeColor="text1"/>
            <w:lang w:val="en-GB"/>
          </w:rPr>
          <w:delText>,</w:delText>
        </w:r>
        <w:r w:rsidRPr="00DD6FDD" w:rsidDel="004F24FA">
          <w:rPr>
            <w:color w:val="000000" w:themeColor="text1"/>
            <w:lang w:val="en-GB"/>
          </w:rPr>
          <w:delText xml:space="preserve"> D</w:delText>
        </w:r>
        <w:r w:rsidRPr="00745164" w:rsidDel="004F24FA">
          <w:rPr>
            <w:color w:val="000000" w:themeColor="text1"/>
            <w:lang w:val="en-GB"/>
          </w:rPr>
          <w:delText>.</w:delText>
        </w:r>
        <w:r w:rsidRPr="00DD6FDD" w:rsidDel="004F24FA">
          <w:rPr>
            <w:color w:val="000000" w:themeColor="text1"/>
            <w:lang w:val="en-GB"/>
          </w:rPr>
          <w:delText xml:space="preserve"> (2018b). ggeffects: Tidy </w:delText>
        </w:r>
        <w:r w:rsidRPr="00745164" w:rsidDel="004F24FA">
          <w:rPr>
            <w:color w:val="000000" w:themeColor="text1"/>
            <w:lang w:val="en-GB"/>
          </w:rPr>
          <w:delText>d</w:delText>
        </w:r>
        <w:r w:rsidRPr="00DD6FDD" w:rsidDel="004F24FA">
          <w:rPr>
            <w:color w:val="000000" w:themeColor="text1"/>
            <w:lang w:val="en-GB"/>
          </w:rPr>
          <w:delText xml:space="preserve">ata </w:delText>
        </w:r>
        <w:r w:rsidRPr="00745164" w:rsidDel="004F24FA">
          <w:rPr>
            <w:color w:val="000000" w:themeColor="text1"/>
            <w:lang w:val="en-GB"/>
          </w:rPr>
          <w:delText>f</w:delText>
        </w:r>
        <w:r w:rsidRPr="00DD6FDD" w:rsidDel="004F24FA">
          <w:rPr>
            <w:color w:val="000000" w:themeColor="text1"/>
            <w:lang w:val="en-GB"/>
          </w:rPr>
          <w:delText xml:space="preserve">rames of </w:delText>
        </w:r>
        <w:r w:rsidRPr="00745164" w:rsidDel="004F24FA">
          <w:rPr>
            <w:color w:val="000000" w:themeColor="text1"/>
            <w:lang w:val="en-GB"/>
          </w:rPr>
          <w:delText>m</w:delText>
        </w:r>
        <w:r w:rsidRPr="00DD6FDD" w:rsidDel="004F24FA">
          <w:rPr>
            <w:color w:val="000000" w:themeColor="text1"/>
            <w:lang w:val="en-GB"/>
          </w:rPr>
          <w:delText xml:space="preserve">arginal </w:delText>
        </w:r>
        <w:r w:rsidRPr="00745164" w:rsidDel="004F24FA">
          <w:rPr>
            <w:color w:val="000000" w:themeColor="text1"/>
            <w:lang w:val="en-GB"/>
          </w:rPr>
          <w:delText>e</w:delText>
        </w:r>
        <w:r w:rsidRPr="00DD6FDD" w:rsidDel="004F24FA">
          <w:rPr>
            <w:color w:val="000000" w:themeColor="text1"/>
            <w:lang w:val="en-GB"/>
          </w:rPr>
          <w:delText xml:space="preserve">ffects from </w:delText>
        </w:r>
        <w:r w:rsidRPr="00745164" w:rsidDel="004F24FA">
          <w:rPr>
            <w:color w:val="000000" w:themeColor="text1"/>
            <w:lang w:val="en-GB"/>
          </w:rPr>
          <w:delText>r</w:delText>
        </w:r>
        <w:r w:rsidRPr="00DD6FDD" w:rsidDel="004F24FA">
          <w:rPr>
            <w:color w:val="000000" w:themeColor="text1"/>
            <w:lang w:val="en-GB"/>
          </w:rPr>
          <w:delText xml:space="preserve">egression </w:delText>
        </w:r>
        <w:r w:rsidRPr="00745164" w:rsidDel="004F24FA">
          <w:rPr>
            <w:color w:val="000000" w:themeColor="text1"/>
            <w:lang w:val="en-GB"/>
          </w:rPr>
          <w:delText>m</w:delText>
        </w:r>
        <w:r w:rsidRPr="00DD6FDD" w:rsidDel="004F24FA">
          <w:rPr>
            <w:color w:val="000000" w:themeColor="text1"/>
            <w:lang w:val="en-GB"/>
          </w:rPr>
          <w:delText xml:space="preserve">odels. </w:delText>
        </w:r>
        <w:r w:rsidRPr="00DD6FDD" w:rsidDel="004F24FA">
          <w:rPr>
            <w:i/>
            <w:iCs/>
            <w:color w:val="000000" w:themeColor="text1"/>
            <w:lang w:val="en-GB"/>
          </w:rPr>
          <w:delText>Journal of Open Source Software</w:delText>
        </w:r>
        <w:r w:rsidRPr="00DD6FDD" w:rsidDel="004F24FA">
          <w:rPr>
            <w:color w:val="000000" w:themeColor="text1"/>
            <w:lang w:val="en-GB"/>
          </w:rPr>
          <w:delText>, 3, 772.</w:delText>
        </w:r>
      </w:del>
    </w:p>
    <w:p w14:paraId="6ADF671E" w14:textId="05DED431"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Marañón</w:t>
      </w:r>
      <w:proofErr w:type="spellEnd"/>
      <w:r w:rsidRPr="00DD6FDD">
        <w:rPr>
          <w:color w:val="000000" w:themeColor="text1"/>
          <w:lang w:val="en-GB"/>
        </w:rPr>
        <w:t xml:space="preserve">, E. </w:t>
      </w:r>
      <w:r w:rsidRPr="00745164">
        <w:rPr>
          <w:color w:val="000000" w:themeColor="text1"/>
          <w:lang w:val="en-GB"/>
        </w:rPr>
        <w:t>(</w:t>
      </w:r>
      <w:r w:rsidRPr="00DD6FDD">
        <w:rPr>
          <w:color w:val="000000" w:themeColor="text1"/>
          <w:lang w:val="en-GB"/>
        </w:rPr>
        <w:t>2015</w:t>
      </w:r>
      <w:r w:rsidRPr="00745164">
        <w:rPr>
          <w:color w:val="000000" w:themeColor="text1"/>
          <w:lang w:val="en-GB"/>
        </w:rPr>
        <w:t>)</w:t>
      </w:r>
      <w:r w:rsidRPr="00DD6FDD">
        <w:rPr>
          <w:color w:val="000000" w:themeColor="text1"/>
          <w:lang w:val="en-GB"/>
        </w:rPr>
        <w:t xml:space="preserve">. Cell size as a key determinant of phytoplankton metabolism and community structure. </w:t>
      </w:r>
      <w:r w:rsidRPr="00DD6FDD">
        <w:rPr>
          <w:i/>
          <w:iCs/>
          <w:color w:val="000000" w:themeColor="text1"/>
          <w:lang w:val="en-GB"/>
        </w:rPr>
        <w:t>Annual Review of Marine Science</w:t>
      </w:r>
      <w:r w:rsidRPr="00DD6FDD">
        <w:rPr>
          <w:color w:val="000000" w:themeColor="text1"/>
          <w:lang w:val="en-GB"/>
        </w:rPr>
        <w:t>, 7</w:t>
      </w:r>
      <w:r w:rsidRPr="00745164">
        <w:rPr>
          <w:color w:val="000000" w:themeColor="text1"/>
          <w:lang w:val="en-GB"/>
        </w:rPr>
        <w:t xml:space="preserve">, </w:t>
      </w:r>
      <w:r w:rsidRPr="00DD6FDD">
        <w:rPr>
          <w:color w:val="000000" w:themeColor="text1"/>
          <w:lang w:val="en-GB"/>
        </w:rPr>
        <w:t>241–264.</w:t>
      </w:r>
    </w:p>
    <w:p w14:paraId="361E2E37" w14:textId="77777777"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McNab, B. K. </w:t>
      </w:r>
      <w:r w:rsidRPr="00745164">
        <w:rPr>
          <w:color w:val="000000" w:themeColor="text1"/>
          <w:lang w:val="en-GB"/>
        </w:rPr>
        <w:t>(</w:t>
      </w:r>
      <w:r w:rsidRPr="00DD6FDD">
        <w:rPr>
          <w:color w:val="000000" w:themeColor="text1"/>
          <w:lang w:val="en-GB"/>
        </w:rPr>
        <w:t>2010</w:t>
      </w:r>
      <w:r w:rsidRPr="00745164">
        <w:rPr>
          <w:color w:val="000000" w:themeColor="text1"/>
          <w:lang w:val="en-GB"/>
        </w:rPr>
        <w:t>)</w:t>
      </w:r>
      <w:r w:rsidRPr="00DD6FDD">
        <w:rPr>
          <w:color w:val="000000" w:themeColor="text1"/>
          <w:lang w:val="en-GB"/>
        </w:rPr>
        <w:t>. Geographic and</w:t>
      </w:r>
      <w:r w:rsidRPr="00DD6FDD">
        <w:rPr>
          <w:color w:val="000000" w:themeColor="text1"/>
          <w:lang w:val="en-GB"/>
        </w:rPr>
        <w:t xml:space="preserve"> temporal correlations of mammalian size reconsidered: a resource rule. </w:t>
      </w:r>
      <w:r w:rsidRPr="00DD6FDD">
        <w:rPr>
          <w:i/>
          <w:iCs/>
          <w:color w:val="000000" w:themeColor="text1"/>
          <w:lang w:val="en-GB"/>
        </w:rPr>
        <w:t>Oecologia</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164(1):13–23.</w:t>
      </w:r>
    </w:p>
    <w:p w14:paraId="3EDFD5FD" w14:textId="48A8A385" w:rsidR="00745164" w:rsidRPr="00DD6FDD" w:rsidRDefault="004B4378" w:rsidP="00BE4079">
      <w:pPr>
        <w:spacing w:line="480" w:lineRule="auto"/>
        <w:ind w:left="720" w:hanging="720"/>
        <w:jc w:val="both"/>
        <w:rPr>
          <w:color w:val="000000" w:themeColor="text1"/>
        </w:rPr>
      </w:pPr>
      <w:r w:rsidRPr="00DD6FDD">
        <w:rPr>
          <w:color w:val="000000" w:themeColor="text1"/>
          <w:lang w:val="en-GB"/>
        </w:rPr>
        <w:t xml:space="preserve">Meehan, T. D. </w:t>
      </w:r>
      <w:r w:rsidRPr="00745164">
        <w:rPr>
          <w:color w:val="000000" w:themeColor="text1"/>
          <w:lang w:val="en-GB"/>
        </w:rPr>
        <w:t>(</w:t>
      </w:r>
      <w:r w:rsidRPr="00DD6FDD">
        <w:rPr>
          <w:color w:val="000000" w:themeColor="text1"/>
          <w:lang w:val="en-GB"/>
        </w:rPr>
        <w:t>2006</w:t>
      </w:r>
      <w:r w:rsidRPr="00745164">
        <w:rPr>
          <w:color w:val="000000" w:themeColor="text1"/>
          <w:lang w:val="en-GB"/>
        </w:rPr>
        <w:t>)</w:t>
      </w:r>
      <w:r w:rsidRPr="00DD6FDD">
        <w:rPr>
          <w:color w:val="000000" w:themeColor="text1"/>
          <w:lang w:val="en-GB"/>
        </w:rPr>
        <w:t xml:space="preserve">. Energy use and animal abundance in litter and soil communities. </w:t>
      </w:r>
      <w:r w:rsidRPr="00DD6FDD">
        <w:rPr>
          <w:i/>
          <w:iCs/>
          <w:color w:val="000000" w:themeColor="text1"/>
        </w:rPr>
        <w:t xml:space="preserve">Ecology, </w:t>
      </w:r>
      <w:r w:rsidRPr="00DD6FDD">
        <w:rPr>
          <w:color w:val="000000" w:themeColor="text1"/>
        </w:rPr>
        <w:t>87, 1650–1658.</w:t>
      </w:r>
    </w:p>
    <w:p w14:paraId="2C2114DE" w14:textId="6A225108" w:rsidR="00745164" w:rsidRPr="00DD6FDD" w:rsidRDefault="004B4378" w:rsidP="00BE4079">
      <w:pPr>
        <w:spacing w:line="480" w:lineRule="auto"/>
        <w:ind w:left="720" w:hanging="720"/>
        <w:jc w:val="both"/>
        <w:rPr>
          <w:color w:val="000000" w:themeColor="text1"/>
          <w:lang w:val="en-GB"/>
        </w:rPr>
      </w:pPr>
      <w:r w:rsidRPr="00DD6FDD">
        <w:rPr>
          <w:color w:val="000000" w:themeColor="text1"/>
        </w:rPr>
        <w:t>Morán, X. A. G., López-Urrutia, A. Calvo-Díaz</w:t>
      </w:r>
      <w:r w:rsidRPr="00DD6FDD">
        <w:rPr>
          <w:color w:val="000000" w:themeColor="text1"/>
        </w:rPr>
        <w:t xml:space="preserve">, A., Li, W. K. W. (2010). </w:t>
      </w:r>
      <w:r w:rsidRPr="00DD6FDD">
        <w:rPr>
          <w:color w:val="000000" w:themeColor="text1"/>
          <w:lang w:val="en-GB"/>
        </w:rPr>
        <w:t xml:space="preserve">Increasing importance of small phytoplankton in a warmer ocean. </w:t>
      </w:r>
      <w:r w:rsidRPr="00DD6FDD">
        <w:rPr>
          <w:i/>
          <w:iCs/>
          <w:color w:val="000000" w:themeColor="text1"/>
          <w:lang w:val="en-GB"/>
        </w:rPr>
        <w:t>Global Change Biology</w:t>
      </w:r>
      <w:r w:rsidRPr="00745164">
        <w:rPr>
          <w:i/>
          <w:iCs/>
          <w:color w:val="000000" w:themeColor="text1"/>
          <w:lang w:val="en-GB"/>
        </w:rPr>
        <w:t>,</w:t>
      </w:r>
      <w:r w:rsidRPr="00DD6FDD">
        <w:rPr>
          <w:color w:val="000000" w:themeColor="text1"/>
          <w:lang w:val="en-GB"/>
        </w:rPr>
        <w:t xml:space="preserve"> 16</w:t>
      </w:r>
      <w:r w:rsidRPr="00745164">
        <w:rPr>
          <w:color w:val="000000" w:themeColor="text1"/>
          <w:lang w:val="en-GB"/>
        </w:rPr>
        <w:t xml:space="preserve">, </w:t>
      </w:r>
      <w:r w:rsidRPr="00DD6FDD">
        <w:rPr>
          <w:color w:val="000000" w:themeColor="text1"/>
          <w:lang w:val="en-GB"/>
        </w:rPr>
        <w:t>1137–1144.</w:t>
      </w:r>
    </w:p>
    <w:p w14:paraId="0C2A46D8" w14:textId="20CFCEC8"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Moss, B. </w:t>
      </w:r>
      <w:r w:rsidRPr="00745164">
        <w:rPr>
          <w:color w:val="000000" w:themeColor="text1"/>
          <w:lang w:val="en-GB"/>
        </w:rPr>
        <w:t>(</w:t>
      </w:r>
      <w:r w:rsidRPr="00DD6FDD">
        <w:rPr>
          <w:color w:val="000000" w:themeColor="text1"/>
          <w:lang w:val="en-GB"/>
        </w:rPr>
        <w:t>2012</w:t>
      </w:r>
      <w:r w:rsidRPr="00745164">
        <w:rPr>
          <w:color w:val="000000" w:themeColor="text1"/>
          <w:lang w:val="en-GB"/>
        </w:rPr>
        <w:t>)</w:t>
      </w:r>
      <w:r w:rsidRPr="00DD6FDD">
        <w:rPr>
          <w:color w:val="000000" w:themeColor="text1"/>
          <w:lang w:val="en-GB"/>
        </w:rPr>
        <w:t xml:space="preserve">. Cogs in the endless machine: lakes, climate change and nutrient cycles: </w:t>
      </w:r>
      <w:r w:rsidRPr="00745164">
        <w:rPr>
          <w:color w:val="000000" w:themeColor="text1"/>
          <w:lang w:val="en-GB"/>
        </w:rPr>
        <w:t>A</w:t>
      </w:r>
      <w:r w:rsidRPr="00DD6FDD">
        <w:rPr>
          <w:color w:val="000000" w:themeColor="text1"/>
          <w:lang w:val="en-GB"/>
        </w:rPr>
        <w:t xml:space="preserve"> review. </w:t>
      </w:r>
      <w:r w:rsidRPr="00DD6FDD">
        <w:rPr>
          <w:i/>
          <w:iCs/>
          <w:color w:val="000000" w:themeColor="text1"/>
          <w:lang w:val="en-GB"/>
        </w:rPr>
        <w:t>Science of the Total Environ</w:t>
      </w:r>
      <w:r w:rsidRPr="00DD6FDD">
        <w:rPr>
          <w:i/>
          <w:iCs/>
          <w:color w:val="000000" w:themeColor="text1"/>
          <w:lang w:val="en-GB"/>
        </w:rPr>
        <w:t>ment</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434</w:t>
      </w:r>
      <w:r w:rsidRPr="00745164">
        <w:rPr>
          <w:color w:val="000000" w:themeColor="text1"/>
          <w:lang w:val="en-GB"/>
        </w:rPr>
        <w:t xml:space="preserve">, </w:t>
      </w:r>
      <w:r w:rsidRPr="00DD6FDD">
        <w:rPr>
          <w:color w:val="000000" w:themeColor="text1"/>
          <w:lang w:val="en-GB"/>
        </w:rPr>
        <w:t>130–142.</w:t>
      </w:r>
    </w:p>
    <w:p w14:paraId="2696885E" w14:textId="642F37B3"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Nee, S., Read, </w:t>
      </w:r>
      <w:r w:rsidRPr="00745164">
        <w:rPr>
          <w:color w:val="000000" w:themeColor="text1"/>
          <w:lang w:val="en-GB"/>
        </w:rPr>
        <w:t xml:space="preserve">A. F., </w:t>
      </w:r>
      <w:r w:rsidRPr="00DD6FDD">
        <w:rPr>
          <w:color w:val="000000" w:themeColor="text1"/>
          <w:lang w:val="en-GB"/>
        </w:rPr>
        <w:t xml:space="preserve">Greenwood, </w:t>
      </w:r>
      <w:r w:rsidRPr="00745164">
        <w:rPr>
          <w:color w:val="000000" w:themeColor="text1"/>
          <w:lang w:val="en-GB"/>
        </w:rPr>
        <w:t>J. J. D., &amp;</w:t>
      </w:r>
      <w:r w:rsidRPr="00DD6FDD">
        <w:rPr>
          <w:color w:val="000000" w:themeColor="text1"/>
          <w:lang w:val="en-GB"/>
        </w:rPr>
        <w:t xml:space="preserve"> Harvey</w:t>
      </w:r>
      <w:r w:rsidRPr="00745164">
        <w:rPr>
          <w:color w:val="000000" w:themeColor="text1"/>
          <w:lang w:val="en-GB"/>
        </w:rPr>
        <w:t>, P. H</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1991</w:t>
      </w:r>
      <w:r w:rsidRPr="00745164">
        <w:rPr>
          <w:color w:val="000000" w:themeColor="text1"/>
          <w:lang w:val="en-GB"/>
        </w:rPr>
        <w:t>)</w:t>
      </w:r>
      <w:r w:rsidRPr="00DD6FDD">
        <w:rPr>
          <w:color w:val="000000" w:themeColor="text1"/>
          <w:lang w:val="en-GB"/>
        </w:rPr>
        <w:t xml:space="preserve">. The relationship between abundance and body size in British birds. </w:t>
      </w:r>
      <w:r w:rsidRPr="00DD6FDD">
        <w:rPr>
          <w:i/>
          <w:iCs/>
          <w:color w:val="000000" w:themeColor="text1"/>
          <w:lang w:val="en-GB"/>
        </w:rPr>
        <w:t>Nature</w:t>
      </w:r>
      <w:r w:rsidRPr="00745164">
        <w:rPr>
          <w:i/>
          <w:iCs/>
          <w:color w:val="000000" w:themeColor="text1"/>
          <w:lang w:val="en-GB"/>
        </w:rPr>
        <w:t>,</w:t>
      </w:r>
      <w:r w:rsidRPr="00DD6FDD">
        <w:rPr>
          <w:color w:val="000000" w:themeColor="text1"/>
          <w:lang w:val="en-GB"/>
        </w:rPr>
        <w:t xml:space="preserve"> 351</w:t>
      </w:r>
      <w:r w:rsidRPr="00745164">
        <w:rPr>
          <w:color w:val="000000" w:themeColor="text1"/>
          <w:lang w:val="en-GB"/>
        </w:rPr>
        <w:t xml:space="preserve">, </w:t>
      </w:r>
      <w:r w:rsidRPr="00DD6FDD">
        <w:rPr>
          <w:color w:val="000000" w:themeColor="text1"/>
          <w:lang w:val="en-GB"/>
        </w:rPr>
        <w:t>312–313.</w:t>
      </w:r>
    </w:p>
    <w:p w14:paraId="77FA3538" w14:textId="08225AF5"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O</w:t>
      </w:r>
      <w:r w:rsidRPr="00745164">
        <w:rPr>
          <w:color w:val="000000" w:themeColor="text1"/>
          <w:lang w:val="en-GB"/>
        </w:rPr>
        <w:t>’</w:t>
      </w:r>
      <w:r w:rsidRPr="00DD6FDD">
        <w:rPr>
          <w:color w:val="000000" w:themeColor="text1"/>
          <w:lang w:val="en-GB"/>
        </w:rPr>
        <w:t xml:space="preserve">Connor, M. I., </w:t>
      </w:r>
      <w:proofErr w:type="spellStart"/>
      <w:r w:rsidRPr="00DD6FDD">
        <w:rPr>
          <w:color w:val="000000" w:themeColor="text1"/>
          <w:lang w:val="en-GB"/>
        </w:rPr>
        <w:t>Piehler</w:t>
      </w:r>
      <w:proofErr w:type="spellEnd"/>
      <w:r w:rsidRPr="00DD6FDD">
        <w:rPr>
          <w:color w:val="000000" w:themeColor="text1"/>
          <w:lang w:val="en-GB"/>
        </w:rPr>
        <w:t xml:space="preserve">, </w:t>
      </w:r>
      <w:r w:rsidRPr="00745164">
        <w:rPr>
          <w:color w:val="000000" w:themeColor="text1"/>
          <w:lang w:val="en-GB"/>
        </w:rPr>
        <w:t xml:space="preserve">M. F., </w:t>
      </w:r>
      <w:r w:rsidRPr="00DD6FDD">
        <w:rPr>
          <w:color w:val="000000" w:themeColor="text1"/>
          <w:lang w:val="en-GB"/>
        </w:rPr>
        <w:t xml:space="preserve">Leech, </w:t>
      </w:r>
      <w:r w:rsidRPr="00745164">
        <w:rPr>
          <w:color w:val="000000" w:themeColor="text1"/>
          <w:lang w:val="en-GB"/>
        </w:rPr>
        <w:t xml:space="preserve">D. M., </w:t>
      </w:r>
      <w:r w:rsidRPr="00DD6FDD">
        <w:rPr>
          <w:color w:val="000000" w:themeColor="text1"/>
          <w:lang w:val="en-GB"/>
        </w:rPr>
        <w:t xml:space="preserve">Anton, </w:t>
      </w:r>
      <w:r w:rsidRPr="00745164">
        <w:rPr>
          <w:color w:val="000000" w:themeColor="text1"/>
          <w:lang w:val="en-GB"/>
        </w:rPr>
        <w:t>A., &amp;</w:t>
      </w:r>
      <w:r w:rsidRPr="00DD6FDD">
        <w:rPr>
          <w:color w:val="000000" w:themeColor="text1"/>
          <w:lang w:val="en-GB"/>
        </w:rPr>
        <w:t xml:space="preserve"> Bruno</w:t>
      </w:r>
      <w:r w:rsidRPr="00745164">
        <w:rPr>
          <w:color w:val="000000" w:themeColor="text1"/>
          <w:lang w:val="en-GB"/>
        </w:rPr>
        <w:t xml:space="preserve">, J. </w:t>
      </w:r>
      <w:proofErr w:type="gramStart"/>
      <w:r w:rsidRPr="00745164">
        <w:rPr>
          <w:color w:val="000000" w:themeColor="text1"/>
          <w:lang w:val="en-GB"/>
        </w:rPr>
        <w:t>F.</w:t>
      </w:r>
      <w:r w:rsidRPr="00DD6FDD">
        <w:rPr>
          <w:color w:val="000000" w:themeColor="text1"/>
          <w:lang w:val="en-GB"/>
        </w:rPr>
        <w:t>.</w:t>
      </w:r>
      <w:proofErr w:type="gramEnd"/>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2009</w:t>
      </w:r>
      <w:r w:rsidRPr="00745164">
        <w:rPr>
          <w:color w:val="000000" w:themeColor="text1"/>
          <w:lang w:val="en-GB"/>
        </w:rPr>
        <w:t>)</w:t>
      </w:r>
      <w:r w:rsidRPr="00DD6FDD">
        <w:rPr>
          <w:color w:val="000000" w:themeColor="text1"/>
          <w:lang w:val="en-GB"/>
        </w:rPr>
        <w:t xml:space="preserve">. Warming and resource availability shift food web structure and metabolism. </w:t>
      </w:r>
      <w:proofErr w:type="spellStart"/>
      <w:r w:rsidRPr="00DD6FDD">
        <w:rPr>
          <w:i/>
          <w:iCs/>
          <w:color w:val="000000" w:themeColor="text1"/>
          <w:lang w:val="en-GB"/>
        </w:rPr>
        <w:t>PloS</w:t>
      </w:r>
      <w:proofErr w:type="spellEnd"/>
      <w:r w:rsidRPr="00DD6FDD">
        <w:rPr>
          <w:i/>
          <w:iCs/>
          <w:color w:val="000000" w:themeColor="text1"/>
          <w:lang w:val="en-GB"/>
        </w:rPr>
        <w:t xml:space="preserve"> </w:t>
      </w:r>
      <w:r w:rsidRPr="00745164">
        <w:rPr>
          <w:i/>
          <w:iCs/>
          <w:color w:val="000000" w:themeColor="text1"/>
          <w:lang w:val="en-GB"/>
        </w:rPr>
        <w:t>B</w:t>
      </w:r>
      <w:r w:rsidRPr="00DD6FDD">
        <w:rPr>
          <w:i/>
          <w:iCs/>
          <w:color w:val="000000" w:themeColor="text1"/>
          <w:lang w:val="en-GB"/>
        </w:rPr>
        <w:t>iology</w:t>
      </w:r>
      <w:r w:rsidRPr="00745164">
        <w:rPr>
          <w:color w:val="000000" w:themeColor="text1"/>
          <w:lang w:val="en-GB"/>
        </w:rPr>
        <w:t xml:space="preserve">, </w:t>
      </w:r>
      <w:r w:rsidRPr="00DD6FDD">
        <w:rPr>
          <w:color w:val="000000" w:themeColor="text1"/>
          <w:lang w:val="en-GB"/>
        </w:rPr>
        <w:t>7</w:t>
      </w:r>
      <w:r w:rsidRPr="00745164">
        <w:rPr>
          <w:color w:val="000000" w:themeColor="text1"/>
          <w:lang w:val="en-GB"/>
        </w:rPr>
        <w:t xml:space="preserve">, </w:t>
      </w:r>
      <w:r w:rsidRPr="00DD6FDD">
        <w:rPr>
          <w:color w:val="000000" w:themeColor="text1"/>
          <w:lang w:val="en-GB"/>
        </w:rPr>
        <w:t>e1000178.</w:t>
      </w:r>
    </w:p>
    <w:p w14:paraId="54D89297" w14:textId="63CACDFF"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O’Gorman, E.</w:t>
      </w:r>
      <w:r w:rsidRPr="00745164">
        <w:rPr>
          <w:color w:val="000000" w:themeColor="text1"/>
          <w:lang w:val="en-GB"/>
        </w:rPr>
        <w:t xml:space="preserve"> </w:t>
      </w:r>
      <w:r w:rsidRPr="00DD6FDD">
        <w:rPr>
          <w:color w:val="000000" w:themeColor="text1"/>
          <w:lang w:val="en-GB"/>
        </w:rPr>
        <w:t>J., Petchey, O.</w:t>
      </w:r>
      <w:r w:rsidRPr="00745164">
        <w:rPr>
          <w:color w:val="000000" w:themeColor="text1"/>
          <w:lang w:val="en-GB"/>
        </w:rPr>
        <w:t xml:space="preserve"> </w:t>
      </w:r>
      <w:r w:rsidRPr="00DD6FDD">
        <w:rPr>
          <w:color w:val="000000" w:themeColor="text1"/>
          <w:lang w:val="en-GB"/>
        </w:rPr>
        <w:t>L., Faulkner, K.</w:t>
      </w:r>
      <w:r w:rsidRPr="00745164">
        <w:rPr>
          <w:color w:val="000000" w:themeColor="text1"/>
          <w:lang w:val="en-GB"/>
        </w:rPr>
        <w:t xml:space="preserve"> </w:t>
      </w:r>
      <w:r w:rsidRPr="00DD6FDD">
        <w:rPr>
          <w:color w:val="000000" w:themeColor="text1"/>
          <w:lang w:val="en-GB"/>
        </w:rPr>
        <w:t>J., Gallo, B., Gordon, T.</w:t>
      </w:r>
      <w:r w:rsidRPr="00745164">
        <w:rPr>
          <w:color w:val="000000" w:themeColor="text1"/>
          <w:lang w:val="en-GB"/>
        </w:rPr>
        <w:t xml:space="preserve"> </w:t>
      </w:r>
      <w:r w:rsidRPr="00DD6FDD">
        <w:rPr>
          <w:color w:val="000000" w:themeColor="text1"/>
          <w:lang w:val="en-GB"/>
        </w:rPr>
        <w:t xml:space="preserve">A., </w:t>
      </w:r>
      <w:r w:rsidRPr="00745164">
        <w:rPr>
          <w:color w:val="000000" w:themeColor="text1"/>
          <w:lang w:val="en-GB"/>
        </w:rPr>
        <w:t xml:space="preserve">… </w:t>
      </w:r>
      <w:r w:rsidRPr="00DD6FDD">
        <w:rPr>
          <w:color w:val="000000" w:themeColor="text1"/>
          <w:lang w:val="en-GB"/>
        </w:rPr>
        <w:t>Woodward, G.</w:t>
      </w:r>
      <w:r w:rsidRPr="00745164">
        <w:rPr>
          <w:color w:val="000000" w:themeColor="text1"/>
          <w:lang w:val="en-GB"/>
        </w:rPr>
        <w:t xml:space="preserve"> (</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A simple model predicts how warming simplifies wild </w:t>
      </w:r>
      <w:r w:rsidRPr="00DD6FDD">
        <w:rPr>
          <w:color w:val="000000" w:themeColor="text1"/>
          <w:lang w:val="en-GB"/>
        </w:rPr>
        <w:t>food webs.</w:t>
      </w:r>
      <w:r w:rsidRPr="00745164">
        <w:rPr>
          <w:color w:val="000000" w:themeColor="text1"/>
          <w:lang w:val="en-GB"/>
        </w:rPr>
        <w:t xml:space="preserve"> </w:t>
      </w:r>
      <w:r w:rsidRPr="00DD6FDD">
        <w:rPr>
          <w:i/>
          <w:iCs/>
          <w:color w:val="000000" w:themeColor="text1"/>
          <w:lang w:val="en-GB"/>
        </w:rPr>
        <w:t>Nature Climate Change</w:t>
      </w:r>
      <w:r w:rsidRPr="00DD6FDD">
        <w:rPr>
          <w:color w:val="000000" w:themeColor="text1"/>
          <w:lang w:val="en-GB"/>
        </w:rPr>
        <w:t>,</w:t>
      </w:r>
      <w:r w:rsidRPr="00745164">
        <w:rPr>
          <w:color w:val="000000" w:themeColor="text1"/>
          <w:lang w:val="en-GB"/>
        </w:rPr>
        <w:t xml:space="preserve"> </w:t>
      </w:r>
      <w:r w:rsidRPr="00DD6FDD">
        <w:rPr>
          <w:color w:val="000000" w:themeColor="text1"/>
          <w:lang w:val="en-GB"/>
        </w:rPr>
        <w:t>9</w:t>
      </w:r>
      <w:r w:rsidRPr="00745164">
        <w:rPr>
          <w:color w:val="000000" w:themeColor="text1"/>
          <w:lang w:val="en-GB"/>
        </w:rPr>
        <w:t xml:space="preserve">, </w:t>
      </w:r>
      <w:r w:rsidRPr="00DD6FDD">
        <w:rPr>
          <w:color w:val="000000" w:themeColor="text1"/>
          <w:lang w:val="en-GB"/>
        </w:rPr>
        <w:t>611</w:t>
      </w:r>
      <w:r w:rsidRPr="00745164">
        <w:rPr>
          <w:color w:val="000000" w:themeColor="text1"/>
          <w:lang w:val="en-GB"/>
        </w:rPr>
        <w:t>–</w:t>
      </w:r>
      <w:r w:rsidRPr="00DD6FDD">
        <w:rPr>
          <w:color w:val="000000" w:themeColor="text1"/>
          <w:lang w:val="en-GB"/>
        </w:rPr>
        <w:t>616.</w:t>
      </w:r>
    </w:p>
    <w:p w14:paraId="137C7E67" w14:textId="1C6B47C6" w:rsidR="00745164" w:rsidRPr="00DD6FDD" w:rsidRDefault="004B4378" w:rsidP="00BE4079">
      <w:pPr>
        <w:spacing w:line="480" w:lineRule="auto"/>
        <w:ind w:left="720" w:hanging="720"/>
        <w:jc w:val="both"/>
        <w:rPr>
          <w:bCs/>
          <w:color w:val="000000" w:themeColor="text1"/>
          <w:lang w:val="en-GB"/>
        </w:rPr>
      </w:pPr>
      <w:r w:rsidRPr="00DD6FDD">
        <w:rPr>
          <w:bCs/>
          <w:color w:val="000000" w:themeColor="text1"/>
          <w:lang w:val="en-GB"/>
        </w:rPr>
        <w:lastRenderedPageBreak/>
        <w:t xml:space="preserve">O’Gorman, E. J., Zhao, L., Pichler, D. E., Adams, G., Friberg, N., </w:t>
      </w:r>
      <w:proofErr w:type="spellStart"/>
      <w:r w:rsidRPr="00DD6FDD">
        <w:rPr>
          <w:bCs/>
          <w:color w:val="000000" w:themeColor="text1"/>
          <w:lang w:val="en-GB"/>
        </w:rPr>
        <w:t>Rall</w:t>
      </w:r>
      <w:proofErr w:type="spellEnd"/>
      <w:r w:rsidRPr="00DD6FDD">
        <w:rPr>
          <w:bCs/>
          <w:color w:val="000000" w:themeColor="text1"/>
          <w:lang w:val="en-GB"/>
        </w:rPr>
        <w:t xml:space="preserve">, B. C., </w:t>
      </w:r>
      <w:proofErr w:type="spellStart"/>
      <w:r w:rsidRPr="00DD6FDD">
        <w:rPr>
          <w:bCs/>
          <w:color w:val="000000" w:themeColor="text1"/>
          <w:lang w:val="en-GB"/>
        </w:rPr>
        <w:t>Seeney</w:t>
      </w:r>
      <w:proofErr w:type="spellEnd"/>
      <w:r w:rsidRPr="00DD6FDD">
        <w:rPr>
          <w:bCs/>
          <w:color w:val="000000" w:themeColor="text1"/>
          <w:lang w:val="en-GB"/>
        </w:rPr>
        <w:t xml:space="preserve"> A., Zhang H., </w:t>
      </w:r>
      <w:proofErr w:type="spellStart"/>
      <w:r w:rsidRPr="00DD6FDD">
        <w:rPr>
          <w:bCs/>
          <w:color w:val="000000" w:themeColor="text1"/>
          <w:lang w:val="en-GB"/>
        </w:rPr>
        <w:t>Reuman</w:t>
      </w:r>
      <w:proofErr w:type="spellEnd"/>
      <w:r w:rsidRPr="00DD6FDD">
        <w:rPr>
          <w:bCs/>
          <w:color w:val="000000" w:themeColor="text1"/>
          <w:lang w:val="en-GB"/>
        </w:rPr>
        <w:t xml:space="preserve"> D.C. and Woodward, G. (2017). Unexpected changes in community size structure in a natural warming expe</w:t>
      </w:r>
      <w:r w:rsidRPr="00DD6FDD">
        <w:rPr>
          <w:bCs/>
          <w:color w:val="000000" w:themeColor="text1"/>
          <w:lang w:val="en-GB"/>
        </w:rPr>
        <w:t xml:space="preserve">riment. </w:t>
      </w:r>
      <w:r w:rsidRPr="00DD6FDD">
        <w:rPr>
          <w:bCs/>
          <w:i/>
          <w:iCs/>
          <w:color w:val="000000" w:themeColor="text1"/>
          <w:lang w:val="en-GB"/>
        </w:rPr>
        <w:t>Nature Climate Change</w:t>
      </w:r>
      <w:r w:rsidRPr="00DD6FDD">
        <w:rPr>
          <w:bCs/>
          <w:color w:val="000000" w:themeColor="text1"/>
          <w:lang w:val="en-GB"/>
        </w:rPr>
        <w:t>, 7, 659</w:t>
      </w:r>
      <w:r w:rsidRPr="00745164">
        <w:rPr>
          <w:bCs/>
          <w:color w:val="000000" w:themeColor="text1"/>
          <w:lang w:val="en-GB"/>
        </w:rPr>
        <w:t>–</w:t>
      </w:r>
      <w:r w:rsidRPr="00DD6FDD">
        <w:rPr>
          <w:bCs/>
          <w:color w:val="000000" w:themeColor="text1"/>
          <w:lang w:val="en-GB"/>
        </w:rPr>
        <w:t>663.</w:t>
      </w:r>
    </w:p>
    <w:p w14:paraId="2A09FD33" w14:textId="40F2E16F"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Perkins, D. M.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Temperature effects on community size structure: The value of large‐scale biomonitoring programs. </w:t>
      </w:r>
      <w:r w:rsidRPr="00DD6FDD">
        <w:rPr>
          <w:i/>
          <w:iCs/>
          <w:color w:val="000000" w:themeColor="text1"/>
          <w:lang w:val="en-GB"/>
        </w:rPr>
        <w:t>Global Change Biology</w:t>
      </w:r>
      <w:r w:rsidRPr="00DD6FDD">
        <w:rPr>
          <w:color w:val="000000" w:themeColor="text1"/>
          <w:lang w:val="en-GB"/>
        </w:rPr>
        <w:t xml:space="preserve">, </w:t>
      </w:r>
      <w:r w:rsidRPr="00DD6FDD">
        <w:rPr>
          <w:color w:val="000000" w:themeColor="text1"/>
          <w:shd w:val="clear" w:color="auto" w:fill="FFFFFF"/>
          <w:lang w:val="en-GB"/>
        </w:rPr>
        <w:t>28</w:t>
      </w:r>
      <w:r w:rsidRPr="00745164">
        <w:rPr>
          <w:color w:val="000000" w:themeColor="text1"/>
          <w:shd w:val="clear" w:color="auto" w:fill="FFFFFF"/>
          <w:lang w:val="en-GB"/>
        </w:rPr>
        <w:t xml:space="preserve">, </w:t>
      </w:r>
      <w:r w:rsidRPr="00DD6FDD">
        <w:rPr>
          <w:color w:val="000000" w:themeColor="text1"/>
          <w:bdr w:val="none" w:sz="0" w:space="0" w:color="auto" w:frame="1"/>
          <w:shd w:val="clear" w:color="auto" w:fill="FFFFFF"/>
          <w:lang w:val="en-GB"/>
        </w:rPr>
        <w:t>687</w:t>
      </w:r>
      <w:r w:rsidRPr="00745164">
        <w:rPr>
          <w:color w:val="000000" w:themeColor="text1"/>
          <w:bdr w:val="none" w:sz="0" w:space="0" w:color="auto" w:frame="1"/>
          <w:shd w:val="clear" w:color="auto" w:fill="FFFFFF"/>
          <w:lang w:val="en-GB"/>
        </w:rPr>
        <w:t>–</w:t>
      </w:r>
      <w:r w:rsidRPr="00DD6FDD">
        <w:rPr>
          <w:color w:val="000000" w:themeColor="text1"/>
          <w:bdr w:val="none" w:sz="0" w:space="0" w:color="auto" w:frame="1"/>
          <w:shd w:val="clear" w:color="auto" w:fill="FFFFFF"/>
          <w:lang w:val="en-GB"/>
        </w:rPr>
        <w:t>689.</w:t>
      </w:r>
    </w:p>
    <w:p w14:paraId="5C4367D1" w14:textId="2C38B2D6" w:rsidR="00745164" w:rsidRPr="00DD6FDD" w:rsidRDefault="004B4378"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Perkins, D</w:t>
      </w:r>
      <w:r w:rsidRPr="00745164">
        <w:rPr>
          <w:color w:val="000000" w:themeColor="text1"/>
          <w:shd w:val="clear" w:color="auto" w:fill="FFFFFF"/>
          <w:lang w:val="en-GB"/>
        </w:rPr>
        <w:t>.</w:t>
      </w:r>
      <w:r w:rsidRPr="00DD6FDD">
        <w:rPr>
          <w:color w:val="000000" w:themeColor="text1"/>
          <w:shd w:val="clear" w:color="auto" w:fill="FFFFFF"/>
          <w:lang w:val="en-GB"/>
        </w:rPr>
        <w:t xml:space="preserve"> M., </w:t>
      </w:r>
      <w:proofErr w:type="spellStart"/>
      <w:r w:rsidRPr="00DD6FDD">
        <w:rPr>
          <w:color w:val="000000" w:themeColor="text1"/>
          <w:shd w:val="clear" w:color="auto" w:fill="FFFFFF"/>
          <w:lang w:val="en-GB"/>
        </w:rPr>
        <w:t>Perna</w:t>
      </w:r>
      <w:proofErr w:type="spellEnd"/>
      <w:r w:rsidRPr="00DD6FDD">
        <w:rPr>
          <w:color w:val="000000" w:themeColor="text1"/>
          <w:shd w:val="clear" w:color="auto" w:fill="FFFFFF"/>
          <w:lang w:val="en-GB"/>
        </w:rPr>
        <w:t>,</w:t>
      </w:r>
      <w:r w:rsidRPr="00745164">
        <w:rPr>
          <w:color w:val="000000" w:themeColor="text1"/>
          <w:shd w:val="clear" w:color="auto" w:fill="FFFFFF"/>
          <w:lang w:val="en-GB"/>
        </w:rPr>
        <w:t xml:space="preserve"> A.,</w:t>
      </w:r>
      <w:r w:rsidRPr="00DD6FDD">
        <w:rPr>
          <w:color w:val="000000" w:themeColor="text1"/>
          <w:shd w:val="clear" w:color="auto" w:fill="FFFFFF"/>
          <w:lang w:val="en-GB"/>
        </w:rPr>
        <w:t xml:space="preserve"> Adrian,</w:t>
      </w:r>
      <w:r w:rsidRPr="00745164">
        <w:rPr>
          <w:color w:val="000000" w:themeColor="text1"/>
          <w:shd w:val="clear" w:color="auto" w:fill="FFFFFF"/>
          <w:lang w:val="en-GB"/>
        </w:rPr>
        <w:t xml:space="preserve"> R.,</w:t>
      </w:r>
      <w:r w:rsidRPr="00DD6FDD">
        <w:rPr>
          <w:color w:val="000000" w:themeColor="text1"/>
          <w:shd w:val="clear" w:color="auto" w:fill="FFFFFF"/>
          <w:lang w:val="en-GB"/>
        </w:rPr>
        <w:t xml:space="preserve"> </w:t>
      </w:r>
      <w:proofErr w:type="spellStart"/>
      <w:r w:rsidRPr="00DD6FDD">
        <w:rPr>
          <w:color w:val="000000" w:themeColor="text1"/>
          <w:shd w:val="clear" w:color="auto" w:fill="FFFFFF"/>
          <w:lang w:val="en-GB"/>
        </w:rPr>
        <w:t>Cermeño</w:t>
      </w:r>
      <w:proofErr w:type="spellEnd"/>
      <w:r w:rsidRPr="00DD6FDD">
        <w:rPr>
          <w:color w:val="000000" w:themeColor="text1"/>
          <w:shd w:val="clear" w:color="auto" w:fill="FFFFFF"/>
          <w:lang w:val="en-GB"/>
        </w:rPr>
        <w:t>,</w:t>
      </w:r>
      <w:r w:rsidRPr="00745164">
        <w:rPr>
          <w:color w:val="000000" w:themeColor="text1"/>
          <w:shd w:val="clear" w:color="auto" w:fill="FFFFFF"/>
          <w:lang w:val="en-GB"/>
        </w:rPr>
        <w:t xml:space="preserve"> P.,</w:t>
      </w:r>
      <w:r w:rsidRPr="00DD6FDD">
        <w:rPr>
          <w:color w:val="000000" w:themeColor="text1"/>
          <w:shd w:val="clear" w:color="auto" w:fill="FFFFFF"/>
          <w:lang w:val="en-GB"/>
        </w:rPr>
        <w:t xml:space="preserve"> Gaedke, </w:t>
      </w:r>
      <w:r w:rsidRPr="00745164">
        <w:rPr>
          <w:color w:val="000000" w:themeColor="text1"/>
          <w:shd w:val="clear" w:color="auto" w:fill="FFFFFF"/>
          <w:lang w:val="en-GB"/>
        </w:rPr>
        <w:t xml:space="preserve">U., </w:t>
      </w:r>
      <w:proofErr w:type="spellStart"/>
      <w:r w:rsidRPr="00DD6FDD">
        <w:rPr>
          <w:color w:val="000000" w:themeColor="text1"/>
          <w:shd w:val="clear" w:color="auto" w:fill="FFFFFF"/>
          <w:lang w:val="en-GB"/>
        </w:rPr>
        <w:t>Huete</w:t>
      </w:r>
      <w:proofErr w:type="spellEnd"/>
      <w:r w:rsidRPr="00DD6FDD">
        <w:rPr>
          <w:color w:val="000000" w:themeColor="text1"/>
          <w:shd w:val="clear" w:color="auto" w:fill="FFFFFF"/>
          <w:lang w:val="en-GB"/>
        </w:rPr>
        <w:t xml:space="preserve">-Ortega, </w:t>
      </w:r>
      <w:proofErr w:type="gramStart"/>
      <w:r w:rsidRPr="00745164">
        <w:rPr>
          <w:color w:val="000000" w:themeColor="text1"/>
          <w:shd w:val="clear" w:color="auto" w:fill="FFFFFF"/>
          <w:lang w:val="en-GB"/>
        </w:rPr>
        <w:t>M.,…</w:t>
      </w:r>
      <w:proofErr w:type="gramEnd"/>
      <w:r w:rsidRPr="00745164">
        <w:rPr>
          <w:color w:val="000000" w:themeColor="text1"/>
          <w:shd w:val="clear" w:color="auto" w:fill="FFFFFF"/>
          <w:lang w:val="en-GB"/>
        </w:rPr>
        <w:t xml:space="preserve"> </w:t>
      </w:r>
      <w:r w:rsidRPr="00DD6FDD">
        <w:rPr>
          <w:color w:val="000000" w:themeColor="text1"/>
          <w:shd w:val="clear" w:color="auto" w:fill="FFFFFF"/>
          <w:lang w:val="en-GB"/>
        </w:rPr>
        <w:t>Yvon-Durocher</w:t>
      </w:r>
      <w:r w:rsidRPr="00745164">
        <w:rPr>
          <w:color w:val="000000" w:themeColor="text1"/>
          <w:shd w:val="clear" w:color="auto" w:fill="FFFFFF"/>
          <w:lang w:val="en-GB"/>
        </w:rPr>
        <w:t>, G</w:t>
      </w:r>
      <w:r w:rsidRPr="00DD6FDD">
        <w:rPr>
          <w:color w:val="000000" w:themeColor="text1"/>
          <w:shd w:val="clear" w:color="auto" w:fill="FFFFFF"/>
          <w:lang w:val="en-GB"/>
        </w:rPr>
        <w:t xml:space="preserve">. </w:t>
      </w:r>
      <w:r w:rsidRPr="00745164">
        <w:rPr>
          <w:color w:val="000000" w:themeColor="text1"/>
          <w:shd w:val="clear" w:color="auto" w:fill="FFFFFF"/>
          <w:lang w:val="en-GB"/>
        </w:rPr>
        <w:t>(</w:t>
      </w:r>
      <w:r w:rsidRPr="00DD6FDD">
        <w:rPr>
          <w:color w:val="000000" w:themeColor="text1"/>
          <w:shd w:val="clear" w:color="auto" w:fill="FFFFFF"/>
          <w:lang w:val="en-GB"/>
        </w:rPr>
        <w:t>2019</w:t>
      </w:r>
      <w:r w:rsidRPr="00745164">
        <w:rPr>
          <w:color w:val="000000" w:themeColor="text1"/>
          <w:shd w:val="clear" w:color="auto" w:fill="FFFFFF"/>
          <w:lang w:val="en-GB"/>
        </w:rPr>
        <w:t>)</w:t>
      </w:r>
      <w:r w:rsidRPr="00DD6FDD">
        <w:rPr>
          <w:color w:val="000000" w:themeColor="text1"/>
          <w:shd w:val="clear" w:color="auto" w:fill="FFFFFF"/>
          <w:lang w:val="en-GB"/>
        </w:rPr>
        <w:t>. Energetic equivalence underpins the size structure of tree and phytoplankton communities.</w:t>
      </w:r>
      <w:r w:rsidRPr="00745164">
        <w:rPr>
          <w:color w:val="000000" w:themeColor="text1"/>
          <w:shd w:val="clear" w:color="auto" w:fill="FFFFFF"/>
          <w:lang w:val="en-GB"/>
        </w:rPr>
        <w:t xml:space="preserve"> </w:t>
      </w:r>
      <w:r w:rsidRPr="00DD6FDD">
        <w:rPr>
          <w:i/>
          <w:color w:val="000000" w:themeColor="text1"/>
          <w:shd w:val="clear" w:color="auto" w:fill="FFFFFF"/>
          <w:lang w:val="en-GB"/>
        </w:rPr>
        <w:t>Nature Communications</w:t>
      </w:r>
      <w:r w:rsidRPr="00DD6FDD">
        <w:rPr>
          <w:iCs/>
          <w:color w:val="000000" w:themeColor="text1"/>
          <w:shd w:val="clear" w:color="auto" w:fill="FFFFFF"/>
          <w:lang w:val="en-GB"/>
        </w:rPr>
        <w:t>,</w:t>
      </w:r>
      <w:r w:rsidRPr="00745164">
        <w:rPr>
          <w:color w:val="000000" w:themeColor="text1"/>
          <w:shd w:val="clear" w:color="auto" w:fill="FFFFFF"/>
          <w:lang w:val="en-GB"/>
        </w:rPr>
        <w:t xml:space="preserve"> </w:t>
      </w:r>
      <w:r w:rsidRPr="00DD6FDD">
        <w:rPr>
          <w:color w:val="000000" w:themeColor="text1"/>
          <w:shd w:val="clear" w:color="auto" w:fill="FFFFFF"/>
          <w:lang w:val="en-GB"/>
        </w:rPr>
        <w:t>10(1).</w:t>
      </w:r>
    </w:p>
    <w:p w14:paraId="20F2920C" w14:textId="251121B5"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Petchey, O. L., </w:t>
      </w:r>
      <w:r w:rsidRPr="00745164">
        <w:rPr>
          <w:color w:val="000000" w:themeColor="text1"/>
          <w:lang w:val="en-GB"/>
        </w:rPr>
        <w:t>&amp;</w:t>
      </w:r>
      <w:r w:rsidRPr="00DD6FDD">
        <w:rPr>
          <w:color w:val="000000" w:themeColor="text1"/>
          <w:lang w:val="en-GB"/>
        </w:rPr>
        <w:t xml:space="preserve"> Belgrano</w:t>
      </w:r>
      <w:r w:rsidRPr="00745164">
        <w:rPr>
          <w:color w:val="000000" w:themeColor="text1"/>
          <w:lang w:val="en-GB"/>
        </w:rPr>
        <w:t>,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2010</w:t>
      </w:r>
      <w:r w:rsidRPr="00745164">
        <w:rPr>
          <w:color w:val="000000" w:themeColor="text1"/>
          <w:lang w:val="en-GB"/>
        </w:rPr>
        <w:t>)</w:t>
      </w:r>
      <w:r w:rsidRPr="00DD6FDD">
        <w:rPr>
          <w:color w:val="000000" w:themeColor="text1"/>
          <w:lang w:val="en-GB"/>
        </w:rPr>
        <w:t xml:space="preserve">. Body-size distributions and size-spectra: universal indicators of ecological status? </w:t>
      </w:r>
      <w:r w:rsidRPr="00DD6FDD">
        <w:rPr>
          <w:i/>
          <w:iCs/>
          <w:color w:val="000000" w:themeColor="text1"/>
          <w:lang w:val="en-GB"/>
        </w:rPr>
        <w:t>Biology Letters,</w:t>
      </w:r>
      <w:r w:rsidRPr="00DD6FDD">
        <w:rPr>
          <w:color w:val="000000" w:themeColor="text1"/>
          <w:lang w:val="en-GB"/>
        </w:rPr>
        <w:t xml:space="preserve"> 6</w:t>
      </w:r>
      <w:r w:rsidRPr="00745164">
        <w:rPr>
          <w:color w:val="000000" w:themeColor="text1"/>
          <w:lang w:val="en-GB"/>
        </w:rPr>
        <w:t>,</w:t>
      </w:r>
      <w:r w:rsidRPr="00DD6FDD">
        <w:rPr>
          <w:color w:val="000000" w:themeColor="text1"/>
          <w:lang w:val="en-GB"/>
        </w:rPr>
        <w:t xml:space="preserve"> 434–437.</w:t>
      </w:r>
    </w:p>
    <w:p w14:paraId="14D99707" w14:textId="112E739D"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Pollard, A. I., Hampton, </w:t>
      </w:r>
      <w:r w:rsidRPr="00745164">
        <w:rPr>
          <w:color w:val="000000" w:themeColor="text1"/>
          <w:lang w:val="en-GB"/>
        </w:rPr>
        <w:t xml:space="preserve">S. E., &amp; </w:t>
      </w:r>
      <w:r w:rsidRPr="00DD6FDD">
        <w:rPr>
          <w:color w:val="000000" w:themeColor="text1"/>
          <w:lang w:val="en-GB"/>
        </w:rPr>
        <w:t>Leech</w:t>
      </w:r>
      <w:r w:rsidRPr="00745164">
        <w:rPr>
          <w:color w:val="000000" w:themeColor="text1"/>
          <w:lang w:val="en-GB"/>
        </w:rPr>
        <w:t>, D.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2018</w:t>
      </w:r>
      <w:r w:rsidRPr="00745164">
        <w:rPr>
          <w:color w:val="000000" w:themeColor="text1"/>
          <w:lang w:val="en-GB"/>
        </w:rPr>
        <w:t>)</w:t>
      </w:r>
      <w:r w:rsidRPr="00DD6FDD">
        <w:rPr>
          <w:color w:val="000000" w:themeColor="text1"/>
          <w:lang w:val="en-GB"/>
        </w:rPr>
        <w:t>. The promise and potential of continental‐scale limnology using the US Environmental P</w:t>
      </w:r>
      <w:r w:rsidRPr="00DD6FDD">
        <w:rPr>
          <w:color w:val="000000" w:themeColor="text1"/>
          <w:lang w:val="en-GB"/>
        </w:rPr>
        <w:t>rotection Agency</w:t>
      </w:r>
      <w:r w:rsidRPr="00745164">
        <w:rPr>
          <w:color w:val="000000" w:themeColor="text1"/>
          <w:lang w:val="en-GB"/>
        </w:rPr>
        <w:t>’</w:t>
      </w:r>
      <w:r w:rsidRPr="00DD6FDD">
        <w:rPr>
          <w:color w:val="000000" w:themeColor="text1"/>
          <w:lang w:val="en-GB"/>
        </w:rPr>
        <w:t>s National Lakes Assessment.</w:t>
      </w:r>
      <w:r w:rsidRPr="00745164">
        <w:rPr>
          <w:color w:val="000000" w:themeColor="text1"/>
          <w:lang w:val="en-GB"/>
        </w:rPr>
        <w:t xml:space="preserve"> </w:t>
      </w:r>
      <w:r w:rsidRPr="00DD6FDD">
        <w:rPr>
          <w:i/>
          <w:iCs/>
          <w:color w:val="000000" w:themeColor="text1"/>
          <w:lang w:val="en-GB"/>
        </w:rPr>
        <w:t>Limnology and Oceanography Bulletin</w:t>
      </w:r>
      <w:r w:rsidRPr="00745164">
        <w:rPr>
          <w:color w:val="000000" w:themeColor="text1"/>
          <w:lang w:val="en-GB"/>
        </w:rPr>
        <w:t>, 2</w:t>
      </w:r>
      <w:r w:rsidRPr="00DD6FDD">
        <w:rPr>
          <w:color w:val="000000" w:themeColor="text1"/>
          <w:lang w:val="en-GB"/>
        </w:rPr>
        <w:t>7</w:t>
      </w:r>
      <w:r w:rsidRPr="00745164">
        <w:rPr>
          <w:color w:val="000000" w:themeColor="text1"/>
          <w:lang w:val="en-GB"/>
        </w:rPr>
        <w:t xml:space="preserve">, </w:t>
      </w:r>
      <w:r w:rsidRPr="00DD6FDD">
        <w:rPr>
          <w:color w:val="000000" w:themeColor="text1"/>
          <w:lang w:val="en-GB"/>
        </w:rPr>
        <w:t>36–41.</w:t>
      </w:r>
    </w:p>
    <w:p w14:paraId="7A8391A6" w14:textId="6DAA9DE7"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Pomati</w:t>
      </w:r>
      <w:proofErr w:type="spellEnd"/>
      <w:r w:rsidRPr="00DD6FDD">
        <w:rPr>
          <w:color w:val="000000" w:themeColor="text1"/>
          <w:lang w:val="en-GB"/>
        </w:rPr>
        <w:t xml:space="preserve">, F., </w:t>
      </w:r>
      <w:proofErr w:type="spellStart"/>
      <w:r w:rsidRPr="00DD6FDD">
        <w:rPr>
          <w:color w:val="000000" w:themeColor="text1"/>
          <w:lang w:val="en-GB"/>
        </w:rPr>
        <w:t>Shurin</w:t>
      </w:r>
      <w:proofErr w:type="spellEnd"/>
      <w:r w:rsidRPr="00DD6FDD">
        <w:rPr>
          <w:color w:val="000000" w:themeColor="text1"/>
          <w:lang w:val="en-GB"/>
        </w:rPr>
        <w:t xml:space="preserve">, </w:t>
      </w:r>
      <w:r w:rsidRPr="00745164">
        <w:rPr>
          <w:color w:val="000000" w:themeColor="text1"/>
          <w:lang w:val="en-GB"/>
        </w:rPr>
        <w:t xml:space="preserve">J. B., </w:t>
      </w:r>
      <w:r w:rsidRPr="00DD6FDD">
        <w:rPr>
          <w:color w:val="000000" w:themeColor="text1"/>
          <w:lang w:val="en-GB"/>
        </w:rPr>
        <w:t xml:space="preserve">Andersen, </w:t>
      </w:r>
      <w:r w:rsidRPr="00745164">
        <w:rPr>
          <w:color w:val="000000" w:themeColor="text1"/>
          <w:lang w:val="en-GB"/>
        </w:rPr>
        <w:t xml:space="preserve">K. H., </w:t>
      </w:r>
      <w:proofErr w:type="spellStart"/>
      <w:r w:rsidRPr="00745164">
        <w:rPr>
          <w:color w:val="000000" w:themeColor="text1"/>
          <w:lang w:val="en-GB"/>
        </w:rPr>
        <w:t>T</w:t>
      </w:r>
      <w:r w:rsidRPr="00DD6FDD">
        <w:rPr>
          <w:color w:val="000000" w:themeColor="text1"/>
          <w:lang w:val="en-GB"/>
        </w:rPr>
        <w:t>ellenbach</w:t>
      </w:r>
      <w:proofErr w:type="spellEnd"/>
      <w:r w:rsidRPr="00DD6FDD">
        <w:rPr>
          <w:color w:val="000000" w:themeColor="text1"/>
          <w:lang w:val="en-GB"/>
        </w:rPr>
        <w:t xml:space="preserve">, </w:t>
      </w:r>
      <w:r w:rsidRPr="00745164">
        <w:rPr>
          <w:color w:val="000000" w:themeColor="text1"/>
          <w:lang w:val="en-GB"/>
        </w:rPr>
        <w:t>C., &amp;</w:t>
      </w:r>
      <w:r w:rsidRPr="00DD6FDD">
        <w:rPr>
          <w:color w:val="000000" w:themeColor="text1"/>
          <w:lang w:val="en-GB"/>
        </w:rPr>
        <w:t xml:space="preserve"> Barton</w:t>
      </w:r>
      <w:r w:rsidRPr="00745164">
        <w:rPr>
          <w:color w:val="000000" w:themeColor="text1"/>
          <w:lang w:val="en-GB"/>
        </w:rPr>
        <w:t>, A. D</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Interacting temperature, nutrients and zooplankton grazing control phytoplankt</w:t>
      </w:r>
      <w:r w:rsidRPr="00DD6FDD">
        <w:rPr>
          <w:color w:val="000000" w:themeColor="text1"/>
          <w:lang w:val="en-GB"/>
        </w:rPr>
        <w:t xml:space="preserve">on size-abundance relationships in eight Swiss lakes. </w:t>
      </w:r>
      <w:r w:rsidRPr="00DD6FDD">
        <w:rPr>
          <w:i/>
          <w:iCs/>
          <w:color w:val="000000" w:themeColor="text1"/>
          <w:lang w:val="en-GB"/>
        </w:rPr>
        <w:t>Frontiers in Microbiology</w:t>
      </w:r>
      <w:r w:rsidRPr="00745164">
        <w:rPr>
          <w:i/>
          <w:iCs/>
          <w:color w:val="000000" w:themeColor="text1"/>
          <w:lang w:val="en-GB"/>
        </w:rPr>
        <w:t>,</w:t>
      </w:r>
      <w:r w:rsidRPr="00DD6FDD">
        <w:rPr>
          <w:color w:val="000000" w:themeColor="text1"/>
          <w:lang w:val="en-GB"/>
        </w:rPr>
        <w:t xml:space="preserve"> 10</w:t>
      </w:r>
      <w:r w:rsidRPr="00745164">
        <w:rPr>
          <w:color w:val="000000" w:themeColor="text1"/>
          <w:lang w:val="en-GB"/>
        </w:rPr>
        <w:t>,</w:t>
      </w:r>
      <w:r w:rsidRPr="00DD6FDD">
        <w:rPr>
          <w:color w:val="000000" w:themeColor="text1"/>
          <w:lang w:val="en-GB"/>
        </w:rPr>
        <w:t xml:space="preserve"> 3155.</w:t>
      </w:r>
    </w:p>
    <w:p w14:paraId="247790A8" w14:textId="7BB0CBF3"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Pomeranz, J. P., Junker, </w:t>
      </w:r>
      <w:r w:rsidRPr="00745164">
        <w:rPr>
          <w:color w:val="000000" w:themeColor="text1"/>
          <w:lang w:val="en-GB"/>
        </w:rPr>
        <w:t>J. R., &amp;</w:t>
      </w:r>
      <w:r w:rsidRPr="00DD6FDD">
        <w:rPr>
          <w:color w:val="000000" w:themeColor="text1"/>
          <w:lang w:val="en-GB"/>
        </w:rPr>
        <w:t xml:space="preserve"> Wesner</w:t>
      </w:r>
      <w:r w:rsidRPr="00745164">
        <w:rPr>
          <w:color w:val="000000" w:themeColor="text1"/>
          <w:lang w:val="en-GB"/>
        </w:rPr>
        <w:t>, J.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2022</w:t>
      </w:r>
      <w:r w:rsidRPr="00745164">
        <w:rPr>
          <w:color w:val="000000" w:themeColor="text1"/>
          <w:lang w:val="en-GB"/>
        </w:rPr>
        <w:t>)</w:t>
      </w:r>
      <w:r w:rsidRPr="00DD6FDD">
        <w:rPr>
          <w:color w:val="000000" w:themeColor="text1"/>
          <w:lang w:val="en-GB"/>
        </w:rPr>
        <w:t xml:space="preserve">. Individual size distributions across North American streams vary with local temperature. </w:t>
      </w:r>
      <w:r w:rsidRPr="00DD6FDD">
        <w:rPr>
          <w:i/>
          <w:iCs/>
          <w:color w:val="000000" w:themeColor="text1"/>
          <w:lang w:val="en-GB"/>
        </w:rPr>
        <w:t>Global Change Biolog</w:t>
      </w:r>
      <w:r w:rsidRPr="00DD6FDD">
        <w:rPr>
          <w:i/>
          <w:iCs/>
          <w:color w:val="000000" w:themeColor="text1"/>
          <w:lang w:val="en-GB"/>
        </w:rPr>
        <w:t>y</w:t>
      </w:r>
      <w:r w:rsidRPr="00745164">
        <w:rPr>
          <w:i/>
          <w:iCs/>
          <w:color w:val="000000" w:themeColor="text1"/>
          <w:lang w:val="en-GB"/>
        </w:rPr>
        <w:t>,</w:t>
      </w:r>
      <w:r w:rsidRPr="00DD6FDD">
        <w:rPr>
          <w:color w:val="000000" w:themeColor="text1"/>
          <w:lang w:val="en-GB"/>
        </w:rPr>
        <w:t xml:space="preserve"> 28</w:t>
      </w:r>
      <w:r w:rsidRPr="00745164">
        <w:rPr>
          <w:color w:val="000000" w:themeColor="text1"/>
          <w:lang w:val="en-GB"/>
        </w:rPr>
        <w:t xml:space="preserve">, </w:t>
      </w:r>
      <w:r w:rsidRPr="00DD6FDD">
        <w:rPr>
          <w:color w:val="000000" w:themeColor="text1"/>
          <w:lang w:val="en-GB"/>
        </w:rPr>
        <w:t>848–858.</w:t>
      </w:r>
    </w:p>
    <w:p w14:paraId="19F5408B" w14:textId="108321DD"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Qu, P., Fu, </w:t>
      </w:r>
      <w:r w:rsidRPr="00745164">
        <w:rPr>
          <w:color w:val="000000" w:themeColor="text1"/>
          <w:lang w:val="en-GB"/>
        </w:rPr>
        <w:t xml:space="preserve">F. X., </w:t>
      </w:r>
      <w:r w:rsidRPr="00DD6FDD">
        <w:rPr>
          <w:color w:val="000000" w:themeColor="text1"/>
          <w:lang w:val="en-GB"/>
        </w:rPr>
        <w:t xml:space="preserve">Kling, </w:t>
      </w:r>
      <w:r w:rsidRPr="00745164">
        <w:rPr>
          <w:color w:val="000000" w:themeColor="text1"/>
          <w:lang w:val="en-GB"/>
        </w:rPr>
        <w:t xml:space="preserve">J. D., </w:t>
      </w:r>
      <w:r w:rsidRPr="00DD6FDD">
        <w:rPr>
          <w:color w:val="000000" w:themeColor="text1"/>
          <w:lang w:val="en-GB"/>
        </w:rPr>
        <w:t xml:space="preserve">Huh, </w:t>
      </w:r>
      <w:r w:rsidRPr="00745164">
        <w:rPr>
          <w:color w:val="000000" w:themeColor="text1"/>
          <w:lang w:val="en-GB"/>
        </w:rPr>
        <w:t xml:space="preserve">M., </w:t>
      </w:r>
      <w:r w:rsidRPr="00DD6FDD">
        <w:rPr>
          <w:color w:val="000000" w:themeColor="text1"/>
          <w:lang w:val="en-GB"/>
        </w:rPr>
        <w:t xml:space="preserve">Wang, </w:t>
      </w:r>
      <w:r w:rsidRPr="00745164">
        <w:rPr>
          <w:color w:val="000000" w:themeColor="text1"/>
          <w:lang w:val="en-GB"/>
        </w:rPr>
        <w:t>X., &amp;</w:t>
      </w:r>
      <w:r w:rsidRPr="00DD6FDD">
        <w:rPr>
          <w:color w:val="000000" w:themeColor="text1"/>
          <w:lang w:val="en-GB"/>
        </w:rPr>
        <w:t xml:space="preserve"> Hutchins</w:t>
      </w:r>
      <w:r w:rsidRPr="00745164">
        <w:rPr>
          <w:color w:val="000000" w:themeColor="text1"/>
          <w:lang w:val="en-GB"/>
        </w:rPr>
        <w:t>, D.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Distinct responses of the nitrogen-Fixing marine cyanobacterium </w:t>
      </w:r>
      <w:proofErr w:type="spellStart"/>
      <w:r w:rsidRPr="00DD6FDD">
        <w:rPr>
          <w:color w:val="000000" w:themeColor="text1"/>
          <w:lang w:val="en-GB"/>
        </w:rPr>
        <w:t>Trichodesmium</w:t>
      </w:r>
      <w:proofErr w:type="spellEnd"/>
      <w:r w:rsidRPr="00DD6FDD">
        <w:rPr>
          <w:color w:val="000000" w:themeColor="text1"/>
          <w:lang w:val="en-GB"/>
        </w:rPr>
        <w:t xml:space="preserve"> to a thermally variable environment as a function of phosphorus availability. </w:t>
      </w:r>
      <w:r w:rsidRPr="00DD6FDD">
        <w:rPr>
          <w:i/>
          <w:iCs/>
          <w:color w:val="000000" w:themeColor="text1"/>
          <w:lang w:val="en-GB"/>
        </w:rPr>
        <w:t>Frontiers in Microbiology</w:t>
      </w:r>
      <w:r w:rsidRPr="00745164">
        <w:rPr>
          <w:i/>
          <w:iCs/>
          <w:color w:val="000000" w:themeColor="text1"/>
          <w:lang w:val="en-GB"/>
        </w:rPr>
        <w:t>,</w:t>
      </w:r>
      <w:r w:rsidRPr="00DD6FDD">
        <w:rPr>
          <w:color w:val="000000" w:themeColor="text1"/>
          <w:lang w:val="en-GB"/>
        </w:rPr>
        <w:t xml:space="preserve"> 10</w:t>
      </w:r>
      <w:r w:rsidRPr="00745164">
        <w:rPr>
          <w:color w:val="000000" w:themeColor="text1"/>
          <w:lang w:val="en-GB"/>
        </w:rPr>
        <w:t xml:space="preserve">, </w:t>
      </w:r>
      <w:r w:rsidRPr="00DD6FDD">
        <w:rPr>
          <w:color w:val="000000" w:themeColor="text1"/>
          <w:lang w:val="en-GB"/>
        </w:rPr>
        <w:t>1282.</w:t>
      </w:r>
    </w:p>
    <w:p w14:paraId="70B9E138" w14:textId="4CC16DE5" w:rsidR="00745164"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Rall</w:t>
      </w:r>
      <w:proofErr w:type="spellEnd"/>
      <w:r w:rsidRPr="00DD6FDD">
        <w:rPr>
          <w:color w:val="000000" w:themeColor="text1"/>
          <w:lang w:val="en-GB"/>
        </w:rPr>
        <w:t>, B. C., Brose,</w:t>
      </w:r>
      <w:r w:rsidRPr="00745164">
        <w:rPr>
          <w:color w:val="000000" w:themeColor="text1"/>
          <w:lang w:val="en-GB"/>
        </w:rPr>
        <w:t xml:space="preserve"> U.,</w:t>
      </w:r>
      <w:r w:rsidRPr="00DD6FDD">
        <w:rPr>
          <w:color w:val="000000" w:themeColor="text1"/>
          <w:lang w:val="en-GB"/>
        </w:rPr>
        <w:t xml:space="preserve"> </w:t>
      </w:r>
      <w:proofErr w:type="spellStart"/>
      <w:r w:rsidRPr="00DD6FDD">
        <w:rPr>
          <w:color w:val="000000" w:themeColor="text1"/>
          <w:lang w:val="en-GB"/>
        </w:rPr>
        <w:t>Hartvig</w:t>
      </w:r>
      <w:proofErr w:type="spellEnd"/>
      <w:r w:rsidRPr="00DD6FDD">
        <w:rPr>
          <w:color w:val="000000" w:themeColor="text1"/>
          <w:lang w:val="en-GB"/>
        </w:rPr>
        <w:t xml:space="preserve">, </w:t>
      </w:r>
      <w:r w:rsidRPr="00745164">
        <w:rPr>
          <w:color w:val="000000" w:themeColor="text1"/>
          <w:lang w:val="en-GB"/>
        </w:rPr>
        <w:t xml:space="preserve">M., </w:t>
      </w:r>
      <w:proofErr w:type="spellStart"/>
      <w:r w:rsidRPr="00DD6FDD">
        <w:rPr>
          <w:color w:val="000000" w:themeColor="text1"/>
          <w:lang w:val="en-GB"/>
        </w:rPr>
        <w:t>Kalinkat</w:t>
      </w:r>
      <w:proofErr w:type="spellEnd"/>
      <w:r w:rsidRPr="00DD6FDD">
        <w:rPr>
          <w:color w:val="000000" w:themeColor="text1"/>
          <w:lang w:val="en-GB"/>
        </w:rPr>
        <w:t xml:space="preserve">, </w:t>
      </w:r>
      <w:r w:rsidRPr="00745164">
        <w:rPr>
          <w:color w:val="000000" w:themeColor="text1"/>
          <w:lang w:val="en-GB"/>
        </w:rPr>
        <w:t xml:space="preserve">G., </w:t>
      </w:r>
      <w:proofErr w:type="spellStart"/>
      <w:r w:rsidRPr="00DD6FDD">
        <w:rPr>
          <w:color w:val="000000" w:themeColor="text1"/>
          <w:lang w:val="en-GB"/>
        </w:rPr>
        <w:t>Schwarzmüller</w:t>
      </w:r>
      <w:proofErr w:type="spellEnd"/>
      <w:r w:rsidRPr="00DD6FDD">
        <w:rPr>
          <w:color w:val="000000" w:themeColor="text1"/>
          <w:lang w:val="en-GB"/>
        </w:rPr>
        <w:t xml:space="preserve">, </w:t>
      </w:r>
      <w:r w:rsidRPr="00745164">
        <w:rPr>
          <w:color w:val="000000" w:themeColor="text1"/>
          <w:lang w:val="en-GB"/>
        </w:rPr>
        <w:t xml:space="preserve">F., </w:t>
      </w:r>
      <w:r w:rsidRPr="00DD6FDD">
        <w:rPr>
          <w:color w:val="000000" w:themeColor="text1"/>
          <w:lang w:val="en-GB"/>
        </w:rPr>
        <w:t>Vucic-</w:t>
      </w:r>
      <w:proofErr w:type="spellStart"/>
      <w:r w:rsidRPr="00DD6FDD">
        <w:rPr>
          <w:color w:val="000000" w:themeColor="text1"/>
          <w:lang w:val="en-GB"/>
        </w:rPr>
        <w:t>Pestic</w:t>
      </w:r>
      <w:proofErr w:type="spellEnd"/>
      <w:r w:rsidRPr="00DD6FDD">
        <w:rPr>
          <w:color w:val="000000" w:themeColor="text1"/>
          <w:lang w:val="en-GB"/>
        </w:rPr>
        <w:t xml:space="preserve">, </w:t>
      </w:r>
      <w:r w:rsidRPr="00745164">
        <w:rPr>
          <w:color w:val="000000" w:themeColor="text1"/>
          <w:lang w:val="en-GB"/>
        </w:rPr>
        <w:t>O., &amp;</w:t>
      </w:r>
      <w:r w:rsidRPr="00DD6FDD">
        <w:rPr>
          <w:color w:val="000000" w:themeColor="text1"/>
          <w:lang w:val="en-GB"/>
        </w:rPr>
        <w:t xml:space="preserve"> Petchey</w:t>
      </w:r>
      <w:r w:rsidRPr="00745164">
        <w:rPr>
          <w:color w:val="000000" w:themeColor="text1"/>
          <w:lang w:val="en-GB"/>
        </w:rPr>
        <w:t>, O. L</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2012</w:t>
      </w:r>
      <w:r w:rsidRPr="00745164">
        <w:rPr>
          <w:color w:val="000000" w:themeColor="text1"/>
          <w:lang w:val="en-GB"/>
        </w:rPr>
        <w:t>)</w:t>
      </w:r>
      <w:r w:rsidRPr="00DD6FDD">
        <w:rPr>
          <w:color w:val="000000" w:themeColor="text1"/>
          <w:lang w:val="en-GB"/>
        </w:rPr>
        <w:t xml:space="preserve">. Universal temperature and body-mass scaling of feeding rates. </w:t>
      </w:r>
      <w:r w:rsidRPr="00DD6FDD">
        <w:rPr>
          <w:i/>
          <w:iCs/>
          <w:color w:val="000000" w:themeColor="text1"/>
          <w:lang w:val="en-GB"/>
        </w:rPr>
        <w:t>Philosophical Transactions of the Royal Soci</w:t>
      </w:r>
      <w:r w:rsidRPr="00DD6FDD">
        <w:rPr>
          <w:i/>
          <w:iCs/>
          <w:color w:val="000000" w:themeColor="text1"/>
          <w:lang w:val="en-GB"/>
        </w:rPr>
        <w:t>ety B: Biological Sciences</w:t>
      </w:r>
      <w:r w:rsidRPr="00DD6FDD">
        <w:rPr>
          <w:color w:val="000000" w:themeColor="text1"/>
          <w:lang w:val="en-GB"/>
        </w:rPr>
        <w:t>, 367</w:t>
      </w:r>
      <w:r w:rsidRPr="00745164">
        <w:rPr>
          <w:color w:val="000000" w:themeColor="text1"/>
          <w:lang w:val="en-GB"/>
        </w:rPr>
        <w:t>,</w:t>
      </w:r>
      <w:r w:rsidRPr="00DD6FDD">
        <w:rPr>
          <w:color w:val="000000" w:themeColor="text1"/>
          <w:lang w:val="en-GB"/>
        </w:rPr>
        <w:t xml:space="preserve"> 2923–2934.</w:t>
      </w:r>
    </w:p>
    <w:p w14:paraId="33A1BE43" w14:textId="62A1F7F6" w:rsidR="00FC5C8F" w:rsidRPr="00DD6FDD" w:rsidRDefault="00FC5C8F" w:rsidP="00FC5C8F">
      <w:pPr>
        <w:spacing w:line="480" w:lineRule="auto"/>
        <w:ind w:left="720" w:hanging="720"/>
        <w:jc w:val="both"/>
        <w:rPr>
          <w:color w:val="000000" w:themeColor="text1"/>
          <w:lang w:val="en-GB"/>
        </w:rPr>
      </w:pPr>
      <w:r w:rsidRPr="00FC5C8F">
        <w:rPr>
          <w:color w:val="000000" w:themeColor="text1"/>
          <w:lang w:val="en-GB"/>
        </w:rPr>
        <w:t>R Core Team (2022). R: A language and environment for statistical computing. R Foundation for Statistical Computing, Vienna, Austria. URL https://www.R-project.org/.</w:t>
      </w:r>
    </w:p>
    <w:p w14:paraId="2602218C" w14:textId="0F82AAE9"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lastRenderedPageBreak/>
        <w:t>Reuman</w:t>
      </w:r>
      <w:proofErr w:type="spellEnd"/>
      <w:r w:rsidRPr="00DD6FDD">
        <w:rPr>
          <w:color w:val="000000" w:themeColor="text1"/>
          <w:lang w:val="en-GB"/>
        </w:rPr>
        <w:t xml:space="preserve">, D.C., Holt, </w:t>
      </w:r>
      <w:r w:rsidRPr="00745164">
        <w:rPr>
          <w:color w:val="000000" w:themeColor="text1"/>
          <w:lang w:val="en-GB"/>
        </w:rPr>
        <w:t>R. D., &amp;</w:t>
      </w:r>
      <w:r w:rsidRPr="00DD6FDD">
        <w:rPr>
          <w:color w:val="000000" w:themeColor="text1"/>
          <w:lang w:val="en-GB"/>
        </w:rPr>
        <w:t xml:space="preserve"> Yvon‐Durocher</w:t>
      </w:r>
      <w:r w:rsidRPr="00745164">
        <w:rPr>
          <w:color w:val="000000" w:themeColor="text1"/>
          <w:lang w:val="en-GB"/>
        </w:rPr>
        <w:t>, G</w:t>
      </w:r>
      <w:r w:rsidRPr="00DD6FDD">
        <w:rPr>
          <w:color w:val="000000" w:themeColor="text1"/>
          <w:lang w:val="en-GB"/>
        </w:rPr>
        <w:t>.</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2014</w:t>
      </w:r>
      <w:r w:rsidRPr="00745164">
        <w:rPr>
          <w:color w:val="000000" w:themeColor="text1"/>
          <w:lang w:val="en-GB"/>
        </w:rPr>
        <w:t>)</w:t>
      </w:r>
      <w:r w:rsidRPr="00DD6FDD">
        <w:rPr>
          <w:color w:val="000000" w:themeColor="text1"/>
          <w:lang w:val="en-GB"/>
        </w:rPr>
        <w:t xml:space="preserve">. A metabolic perspective on competition and body size reductions with warming. </w:t>
      </w:r>
      <w:r w:rsidRPr="00DD6FDD">
        <w:rPr>
          <w:i/>
          <w:iCs/>
          <w:color w:val="000000" w:themeColor="text1"/>
          <w:lang w:val="en-GB"/>
        </w:rPr>
        <w:t>Journal of Animal Ecology</w:t>
      </w:r>
      <w:r w:rsidRPr="00745164">
        <w:rPr>
          <w:i/>
          <w:iCs/>
          <w:color w:val="000000" w:themeColor="text1"/>
          <w:lang w:val="en-GB"/>
        </w:rPr>
        <w:t>,</w:t>
      </w:r>
      <w:r w:rsidRPr="00DD6FDD">
        <w:rPr>
          <w:color w:val="000000" w:themeColor="text1"/>
          <w:lang w:val="en-GB"/>
        </w:rPr>
        <w:t xml:space="preserve"> 83(1): 59–69.</w:t>
      </w:r>
    </w:p>
    <w:p w14:paraId="3ACDC99B" w14:textId="003880AB"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Roselli</w:t>
      </w:r>
      <w:proofErr w:type="spellEnd"/>
      <w:r w:rsidRPr="00DD6FDD">
        <w:rPr>
          <w:color w:val="000000" w:themeColor="text1"/>
          <w:lang w:val="en-GB"/>
        </w:rPr>
        <w:t xml:space="preserve">, L., </w:t>
      </w:r>
      <w:r w:rsidRPr="00745164">
        <w:rPr>
          <w:color w:val="000000" w:themeColor="text1"/>
          <w:lang w:val="en-GB"/>
        </w:rPr>
        <w:t>&amp;</w:t>
      </w:r>
      <w:r w:rsidRPr="00DD6FDD">
        <w:rPr>
          <w:color w:val="000000" w:themeColor="text1"/>
          <w:lang w:val="en-GB"/>
        </w:rPr>
        <w:t xml:space="preserve"> Basset</w:t>
      </w:r>
      <w:r w:rsidRPr="00745164">
        <w:rPr>
          <w:color w:val="000000" w:themeColor="text1"/>
          <w:lang w:val="en-GB"/>
        </w:rPr>
        <w:t>,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2015</w:t>
      </w:r>
      <w:r w:rsidRPr="00745164">
        <w:rPr>
          <w:color w:val="000000" w:themeColor="text1"/>
          <w:lang w:val="en-GB"/>
        </w:rPr>
        <w:t>)</w:t>
      </w:r>
      <w:r w:rsidRPr="00DD6FDD">
        <w:rPr>
          <w:color w:val="000000" w:themeColor="text1"/>
          <w:lang w:val="en-GB"/>
        </w:rPr>
        <w:t>. Decoding size distribution patterns in marine and transitional water phytoplankton: from commu</w:t>
      </w:r>
      <w:r w:rsidRPr="00DD6FDD">
        <w:rPr>
          <w:color w:val="000000" w:themeColor="text1"/>
          <w:lang w:val="en-GB"/>
        </w:rPr>
        <w:t xml:space="preserve">nity to species level. </w:t>
      </w:r>
      <w:proofErr w:type="spellStart"/>
      <w:r w:rsidRPr="00DD6FDD">
        <w:rPr>
          <w:i/>
          <w:iCs/>
          <w:color w:val="000000" w:themeColor="text1"/>
          <w:lang w:val="en-GB"/>
        </w:rPr>
        <w:t>PloS</w:t>
      </w:r>
      <w:proofErr w:type="spellEnd"/>
      <w:r w:rsidRPr="00DD6FDD">
        <w:rPr>
          <w:i/>
          <w:iCs/>
          <w:color w:val="000000" w:themeColor="text1"/>
          <w:lang w:val="en-GB"/>
        </w:rPr>
        <w:t xml:space="preserve"> ONE</w:t>
      </w:r>
      <w:r w:rsidRPr="00745164">
        <w:rPr>
          <w:i/>
          <w:iCs/>
          <w:color w:val="000000" w:themeColor="text1"/>
          <w:lang w:val="en-GB"/>
        </w:rPr>
        <w:t>,</w:t>
      </w:r>
      <w:r w:rsidRPr="00DD6FDD">
        <w:rPr>
          <w:color w:val="000000" w:themeColor="text1"/>
          <w:lang w:val="en-GB"/>
        </w:rPr>
        <w:t xml:space="preserve"> 10</w:t>
      </w:r>
      <w:r w:rsidRPr="00745164">
        <w:rPr>
          <w:color w:val="000000" w:themeColor="text1"/>
          <w:lang w:val="en-GB"/>
        </w:rPr>
        <w:t xml:space="preserve">, </w:t>
      </w:r>
      <w:r w:rsidRPr="00DD6FDD">
        <w:rPr>
          <w:color w:val="000000" w:themeColor="text1"/>
          <w:lang w:val="en-GB"/>
        </w:rPr>
        <w:t>e0127193.</w:t>
      </w:r>
    </w:p>
    <w:p w14:paraId="03BC1FAC" w14:textId="3461970A"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Rubalcaba, J. G., </w:t>
      </w:r>
      <w:proofErr w:type="spellStart"/>
      <w:r w:rsidRPr="00DD6FDD">
        <w:rPr>
          <w:color w:val="000000" w:themeColor="text1"/>
          <w:lang w:val="en-GB"/>
        </w:rPr>
        <w:t>Verberk</w:t>
      </w:r>
      <w:proofErr w:type="spellEnd"/>
      <w:r w:rsidRPr="00DD6FDD">
        <w:rPr>
          <w:color w:val="000000" w:themeColor="text1"/>
          <w:lang w:val="en-GB"/>
        </w:rPr>
        <w:t>, W. C., Hendriks, A. J., Saris, B., &amp; Woods, H. A. (2020). Oxygen limitation may affect the temperature and size dependence of metabolism in aquatic ectotherms.</w:t>
      </w:r>
      <w:r w:rsidRPr="00745164">
        <w:rPr>
          <w:color w:val="000000" w:themeColor="text1"/>
          <w:lang w:val="en-GB"/>
        </w:rPr>
        <w:t xml:space="preserve"> </w:t>
      </w:r>
      <w:r w:rsidRPr="00DD6FDD">
        <w:rPr>
          <w:color w:val="000000" w:themeColor="text1"/>
          <w:lang w:val="en-GB"/>
        </w:rPr>
        <w:t xml:space="preserve">Proceedings of the </w:t>
      </w:r>
      <w:r w:rsidRPr="00DD6FDD">
        <w:rPr>
          <w:color w:val="000000" w:themeColor="text1"/>
          <w:lang w:val="en-GB"/>
        </w:rPr>
        <w:t>National Academy of Sciences</w:t>
      </w:r>
      <w:r w:rsidRPr="00745164">
        <w:rPr>
          <w:color w:val="000000" w:themeColor="text1"/>
          <w:lang w:val="en-GB"/>
        </w:rPr>
        <w:t xml:space="preserve">, </w:t>
      </w:r>
      <w:r w:rsidRPr="00DD6FDD">
        <w:rPr>
          <w:color w:val="000000" w:themeColor="text1"/>
          <w:lang w:val="en-GB"/>
        </w:rPr>
        <w:t>117, 31963</w:t>
      </w:r>
      <w:r w:rsidRPr="00745164">
        <w:rPr>
          <w:color w:val="000000" w:themeColor="text1"/>
          <w:lang w:val="en-GB"/>
        </w:rPr>
        <w:t>–</w:t>
      </w:r>
      <w:r w:rsidRPr="00DD6FDD">
        <w:rPr>
          <w:color w:val="000000" w:themeColor="text1"/>
          <w:lang w:val="en-GB"/>
        </w:rPr>
        <w:t xml:space="preserve">31968. </w:t>
      </w:r>
    </w:p>
    <w:p w14:paraId="1E5D5633" w14:textId="7F9A5118" w:rsidR="00745164" w:rsidRDefault="004B4378" w:rsidP="00BE4079">
      <w:pPr>
        <w:spacing w:line="480" w:lineRule="auto"/>
        <w:ind w:left="720" w:hanging="720"/>
        <w:jc w:val="both"/>
        <w:rPr>
          <w:color w:val="000000" w:themeColor="text1"/>
          <w:lang w:val="en-GB"/>
        </w:rPr>
      </w:pPr>
      <w:r w:rsidRPr="00DD6FDD">
        <w:rPr>
          <w:color w:val="000000" w:themeColor="text1"/>
          <w:lang w:val="en-GB"/>
        </w:rPr>
        <w:t xml:space="preserve">Ryan, C. N., Thomas, </w:t>
      </w:r>
      <w:r w:rsidRPr="00745164">
        <w:rPr>
          <w:color w:val="000000" w:themeColor="text1"/>
          <w:lang w:val="en-GB"/>
        </w:rPr>
        <w:t>M. K., &amp;</w:t>
      </w:r>
      <w:r w:rsidRPr="00DD6FDD">
        <w:rPr>
          <w:color w:val="000000" w:themeColor="text1"/>
          <w:lang w:val="en-GB"/>
        </w:rPr>
        <w:t xml:space="preserve"> </w:t>
      </w:r>
      <w:proofErr w:type="spellStart"/>
      <w:r w:rsidRPr="00DD6FDD">
        <w:rPr>
          <w:color w:val="000000" w:themeColor="text1"/>
          <w:lang w:val="en-GB"/>
        </w:rPr>
        <w:t>Litchman</w:t>
      </w:r>
      <w:proofErr w:type="spellEnd"/>
      <w:r w:rsidRPr="00745164">
        <w:rPr>
          <w:color w:val="000000" w:themeColor="text1"/>
          <w:lang w:val="en-GB"/>
        </w:rPr>
        <w:t>, E</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xml:space="preserve">. The effects of phosphorus and temperature on the competitive success of an invasive cyanobacterium. </w:t>
      </w:r>
      <w:r w:rsidRPr="00DD6FDD">
        <w:rPr>
          <w:i/>
          <w:iCs/>
          <w:color w:val="000000" w:themeColor="text1"/>
          <w:lang w:val="en-GB"/>
        </w:rPr>
        <w:t>Aquatic Ecology</w:t>
      </w:r>
      <w:r w:rsidRPr="00745164">
        <w:rPr>
          <w:i/>
          <w:iCs/>
          <w:color w:val="000000" w:themeColor="text1"/>
          <w:lang w:val="en-GB"/>
        </w:rPr>
        <w:t>,</w:t>
      </w:r>
      <w:r w:rsidRPr="00DD6FDD">
        <w:rPr>
          <w:color w:val="000000" w:themeColor="text1"/>
          <w:lang w:val="en-GB"/>
        </w:rPr>
        <w:t xml:space="preserve"> 51</w:t>
      </w:r>
      <w:r w:rsidRPr="00745164">
        <w:rPr>
          <w:color w:val="000000" w:themeColor="text1"/>
          <w:lang w:val="en-GB"/>
        </w:rPr>
        <w:t xml:space="preserve">, </w:t>
      </w:r>
      <w:r w:rsidRPr="00DD6FDD">
        <w:rPr>
          <w:color w:val="000000" w:themeColor="text1"/>
          <w:lang w:val="en-GB"/>
        </w:rPr>
        <w:t>463–472.</w:t>
      </w:r>
    </w:p>
    <w:p w14:paraId="7DC0AAFB" w14:textId="6E923C4B"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Saito, V. S., Perkins, </w:t>
      </w:r>
      <w:r w:rsidRPr="00745164">
        <w:rPr>
          <w:color w:val="000000" w:themeColor="text1"/>
          <w:lang w:val="en-GB"/>
        </w:rPr>
        <w:t xml:space="preserve">D. </w:t>
      </w:r>
      <w:r w:rsidRPr="00745164">
        <w:rPr>
          <w:color w:val="000000" w:themeColor="text1"/>
          <w:lang w:val="en-GB"/>
        </w:rPr>
        <w:t>M., &amp;</w:t>
      </w:r>
      <w:r w:rsidRPr="00DD6FDD">
        <w:rPr>
          <w:color w:val="000000" w:themeColor="text1"/>
          <w:lang w:val="en-GB"/>
        </w:rPr>
        <w:t xml:space="preserve"> </w:t>
      </w:r>
      <w:proofErr w:type="spellStart"/>
      <w:r w:rsidRPr="00DD6FDD">
        <w:rPr>
          <w:color w:val="000000" w:themeColor="text1"/>
          <w:lang w:val="en-GB"/>
        </w:rPr>
        <w:t>Kratina</w:t>
      </w:r>
      <w:proofErr w:type="spellEnd"/>
      <w:r w:rsidRPr="00745164">
        <w:rPr>
          <w:color w:val="000000" w:themeColor="text1"/>
          <w:lang w:val="en-GB"/>
        </w:rPr>
        <w:t>, P.</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A metabolic perspective of stochastic community assembly. </w:t>
      </w:r>
      <w:r w:rsidRPr="00DD6FDD">
        <w:rPr>
          <w:i/>
          <w:iCs/>
          <w:color w:val="000000" w:themeColor="text1"/>
          <w:lang w:val="en-GB"/>
        </w:rPr>
        <w:t>Trends in Ecology and Evolution</w:t>
      </w:r>
      <w:r w:rsidRPr="00745164">
        <w:rPr>
          <w:color w:val="000000" w:themeColor="text1"/>
          <w:lang w:val="en-GB"/>
        </w:rPr>
        <w:t>,</w:t>
      </w:r>
      <w:r w:rsidRPr="00DD6FDD">
        <w:rPr>
          <w:color w:val="000000" w:themeColor="text1"/>
          <w:lang w:val="en-GB"/>
        </w:rPr>
        <w:t xml:space="preserve"> 36</w:t>
      </w:r>
      <w:r w:rsidRPr="00745164">
        <w:rPr>
          <w:color w:val="000000" w:themeColor="text1"/>
          <w:lang w:val="en-GB"/>
        </w:rPr>
        <w:t>,</w:t>
      </w:r>
      <w:r w:rsidRPr="00DD6FDD">
        <w:rPr>
          <w:color w:val="000000" w:themeColor="text1"/>
          <w:lang w:val="en-GB"/>
        </w:rPr>
        <w:t xml:space="preserve"> 280–283.</w:t>
      </w:r>
    </w:p>
    <w:p w14:paraId="636C51D2" w14:textId="560B0B50" w:rsidR="00745164" w:rsidRPr="00DD6FDD" w:rsidRDefault="004B4378" w:rsidP="00BE4079">
      <w:pPr>
        <w:spacing w:line="480" w:lineRule="auto"/>
        <w:ind w:left="720" w:hanging="720"/>
        <w:jc w:val="both"/>
        <w:rPr>
          <w:rStyle w:val="Hyperlink"/>
          <w:color w:val="000000" w:themeColor="text1"/>
          <w:lang w:val="en-GB"/>
        </w:rPr>
      </w:pPr>
      <w:r w:rsidRPr="00DD6FDD">
        <w:rPr>
          <w:color w:val="000000" w:themeColor="text1"/>
          <w:lang w:val="en-GB"/>
        </w:rPr>
        <w:t xml:space="preserve">Sam </w:t>
      </w:r>
      <w:proofErr w:type="spellStart"/>
      <w:r w:rsidRPr="00DD6FDD">
        <w:rPr>
          <w:color w:val="000000" w:themeColor="text1"/>
          <w:lang w:val="en-GB"/>
        </w:rPr>
        <w:t>Firke</w:t>
      </w:r>
      <w:proofErr w:type="spellEnd"/>
      <w:r w:rsidRPr="00DD6FDD">
        <w:rPr>
          <w:color w:val="000000" w:themeColor="text1"/>
          <w:lang w:val="en-GB"/>
        </w:rPr>
        <w:t xml:space="preserve"> (2021). </w:t>
      </w:r>
      <w:r w:rsidRPr="00745164">
        <w:rPr>
          <w:color w:val="000000" w:themeColor="text1"/>
          <w:lang w:val="en-GB"/>
        </w:rPr>
        <w:t>J</w:t>
      </w:r>
      <w:r w:rsidRPr="00DD6FDD">
        <w:rPr>
          <w:color w:val="000000" w:themeColor="text1"/>
          <w:lang w:val="en-GB"/>
        </w:rPr>
        <w:t xml:space="preserve">anitor: Simple Tools for Examining and Cleaning Dirty Data. R package version 2.1.0. </w:t>
      </w:r>
      <w:hyperlink r:id="rId17" w:history="1">
        <w:r w:rsidR="00A84805" w:rsidRPr="00DD6FDD">
          <w:rPr>
            <w:rStyle w:val="Hyperlink"/>
            <w:lang w:val="en-GB"/>
          </w:rPr>
          <w:t>https://CRAN.R-project.org/package=janitor</w:t>
        </w:r>
      </w:hyperlink>
    </w:p>
    <w:p w14:paraId="4D8BE232" w14:textId="72DB9BB9"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Sommer, U., Peter,</w:t>
      </w:r>
      <w:r w:rsidRPr="00745164">
        <w:rPr>
          <w:color w:val="000000" w:themeColor="text1"/>
          <w:lang w:val="en-GB"/>
        </w:rPr>
        <w:t xml:space="preserve"> K. H., </w:t>
      </w:r>
      <w:proofErr w:type="spellStart"/>
      <w:r w:rsidRPr="00DD6FDD">
        <w:rPr>
          <w:color w:val="000000" w:themeColor="text1"/>
          <w:lang w:val="en-GB"/>
        </w:rPr>
        <w:t>Genitsaris</w:t>
      </w:r>
      <w:proofErr w:type="spellEnd"/>
      <w:r w:rsidRPr="00DD6FDD">
        <w:rPr>
          <w:color w:val="000000" w:themeColor="text1"/>
          <w:lang w:val="en-GB"/>
        </w:rPr>
        <w:t xml:space="preserve">, </w:t>
      </w:r>
      <w:r w:rsidRPr="00745164">
        <w:rPr>
          <w:color w:val="000000" w:themeColor="text1"/>
          <w:lang w:val="en-GB"/>
        </w:rPr>
        <w:t xml:space="preserve">S., &amp; </w:t>
      </w:r>
      <w:proofErr w:type="spellStart"/>
      <w:r w:rsidRPr="00DD6FDD">
        <w:rPr>
          <w:color w:val="000000" w:themeColor="text1"/>
          <w:lang w:val="en-GB"/>
        </w:rPr>
        <w:t>Moustaka‐Gouni</w:t>
      </w:r>
      <w:proofErr w:type="spellEnd"/>
      <w:r w:rsidRPr="00745164">
        <w:rPr>
          <w:color w:val="000000" w:themeColor="text1"/>
          <w:lang w:val="en-GB"/>
        </w:rPr>
        <w:t>,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Do marine phytoplankton follow Bergmann</w:t>
      </w:r>
      <w:r w:rsidRPr="00745164">
        <w:rPr>
          <w:color w:val="000000" w:themeColor="text1"/>
          <w:lang w:val="en-GB"/>
        </w:rPr>
        <w:t>’</w:t>
      </w:r>
      <w:r w:rsidRPr="00DD6FDD">
        <w:rPr>
          <w:color w:val="000000" w:themeColor="text1"/>
          <w:lang w:val="en-GB"/>
        </w:rPr>
        <w:t xml:space="preserve">s rule </w:t>
      </w:r>
      <w:proofErr w:type="spellStart"/>
      <w:r w:rsidRPr="00DD6FDD">
        <w:rPr>
          <w:i/>
          <w:color w:val="000000" w:themeColor="text1"/>
          <w:lang w:val="en-GB"/>
        </w:rPr>
        <w:t>sensu</w:t>
      </w:r>
      <w:proofErr w:type="spellEnd"/>
      <w:r w:rsidRPr="00DD6FDD">
        <w:rPr>
          <w:i/>
          <w:color w:val="000000" w:themeColor="text1"/>
          <w:lang w:val="en-GB"/>
        </w:rPr>
        <w:t xml:space="preserve"> </w:t>
      </w:r>
      <w:proofErr w:type="spellStart"/>
      <w:r w:rsidRPr="00DD6FDD">
        <w:rPr>
          <w:i/>
          <w:color w:val="000000" w:themeColor="text1"/>
          <w:lang w:val="en-GB"/>
        </w:rPr>
        <w:t>lato</w:t>
      </w:r>
      <w:proofErr w:type="spellEnd"/>
      <w:r w:rsidRPr="00DD6FDD">
        <w:rPr>
          <w:color w:val="000000" w:themeColor="text1"/>
          <w:lang w:val="en-GB"/>
        </w:rPr>
        <w:t xml:space="preserve">? </w:t>
      </w:r>
      <w:r w:rsidRPr="00DD6FDD">
        <w:rPr>
          <w:i/>
          <w:iCs/>
          <w:color w:val="000000" w:themeColor="text1"/>
          <w:lang w:val="en-GB"/>
        </w:rPr>
        <w:t>Biological Reviews</w:t>
      </w:r>
      <w:r w:rsidRPr="00745164">
        <w:rPr>
          <w:i/>
          <w:iCs/>
          <w:color w:val="000000" w:themeColor="text1"/>
          <w:lang w:val="en-GB"/>
        </w:rPr>
        <w:t>,</w:t>
      </w:r>
      <w:r w:rsidRPr="00DD6FDD">
        <w:rPr>
          <w:color w:val="000000" w:themeColor="text1"/>
          <w:lang w:val="en-GB"/>
        </w:rPr>
        <w:t xml:space="preserve"> 92</w:t>
      </w:r>
      <w:r w:rsidRPr="00745164">
        <w:rPr>
          <w:color w:val="000000" w:themeColor="text1"/>
          <w:lang w:val="en-GB"/>
        </w:rPr>
        <w:t xml:space="preserve">, </w:t>
      </w:r>
      <w:r w:rsidRPr="00DD6FDD">
        <w:rPr>
          <w:color w:val="000000" w:themeColor="text1"/>
          <w:lang w:val="en-GB"/>
        </w:rPr>
        <w:t>1011–1026.</w:t>
      </w:r>
    </w:p>
    <w:p w14:paraId="0A716A24" w14:textId="6EE60F8B" w:rsidR="00745164" w:rsidRDefault="004B4378" w:rsidP="00BE4079">
      <w:pPr>
        <w:spacing w:line="480" w:lineRule="auto"/>
        <w:ind w:left="720" w:hanging="720"/>
        <w:jc w:val="both"/>
        <w:rPr>
          <w:ins w:id="72" w:author="Wesner, Jeff S" w:date="2023-02-21T13:12:00Z"/>
          <w:color w:val="000000" w:themeColor="text1"/>
          <w:lang w:val="en-GB"/>
        </w:rPr>
      </w:pPr>
      <w:proofErr w:type="spellStart"/>
      <w:r w:rsidRPr="00DD6FDD">
        <w:rPr>
          <w:color w:val="000000" w:themeColor="text1"/>
          <w:lang w:val="en-GB"/>
        </w:rPr>
        <w:t>Sprules</w:t>
      </w:r>
      <w:proofErr w:type="spellEnd"/>
      <w:r w:rsidRPr="00DD6FDD">
        <w:rPr>
          <w:color w:val="000000" w:themeColor="text1"/>
          <w:lang w:val="en-GB"/>
        </w:rPr>
        <w:t xml:space="preserve">, W. G., </w:t>
      </w:r>
      <w:r w:rsidRPr="00745164">
        <w:rPr>
          <w:color w:val="000000" w:themeColor="text1"/>
          <w:lang w:val="en-GB"/>
        </w:rPr>
        <w:t>&amp;</w:t>
      </w:r>
      <w:r w:rsidRPr="00DD6FDD">
        <w:rPr>
          <w:color w:val="000000" w:themeColor="text1"/>
          <w:lang w:val="en-GB"/>
        </w:rPr>
        <w:t xml:space="preserve"> Barth</w:t>
      </w:r>
      <w:r w:rsidRPr="00745164">
        <w:rPr>
          <w:color w:val="000000" w:themeColor="text1"/>
          <w:lang w:val="en-GB"/>
        </w:rPr>
        <w:t>, L. E</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2016</w:t>
      </w:r>
      <w:r w:rsidRPr="00745164">
        <w:rPr>
          <w:color w:val="000000" w:themeColor="text1"/>
          <w:lang w:val="en-GB"/>
        </w:rPr>
        <w:t>)</w:t>
      </w:r>
      <w:r w:rsidRPr="00DD6FDD">
        <w:rPr>
          <w:color w:val="000000" w:themeColor="text1"/>
          <w:lang w:val="en-GB"/>
        </w:rPr>
        <w:t xml:space="preserve">. Surfing the biomass size spectrum: some remarks on history, theory, and application. </w:t>
      </w:r>
      <w:r w:rsidRPr="00DD6FDD">
        <w:rPr>
          <w:i/>
          <w:iCs/>
          <w:color w:val="000000" w:themeColor="text1"/>
          <w:lang w:val="en-GB"/>
        </w:rPr>
        <w:t>Canadian Journal of Fisheries and Aquatic Sciences</w:t>
      </w:r>
      <w:r w:rsidRPr="00745164">
        <w:rPr>
          <w:i/>
          <w:iCs/>
          <w:color w:val="000000" w:themeColor="text1"/>
          <w:lang w:val="en-GB"/>
        </w:rPr>
        <w:t>,</w:t>
      </w:r>
      <w:r w:rsidRPr="00DD6FDD">
        <w:rPr>
          <w:color w:val="000000" w:themeColor="text1"/>
          <w:lang w:val="en-GB"/>
        </w:rPr>
        <w:t xml:space="preserve"> 73</w:t>
      </w:r>
      <w:r w:rsidRPr="00745164">
        <w:rPr>
          <w:color w:val="000000" w:themeColor="text1"/>
          <w:lang w:val="en-GB"/>
        </w:rPr>
        <w:t xml:space="preserve">, </w:t>
      </w:r>
      <w:r w:rsidRPr="00DD6FDD">
        <w:rPr>
          <w:color w:val="000000" w:themeColor="text1"/>
          <w:lang w:val="en-GB"/>
        </w:rPr>
        <w:t>477–495.</w:t>
      </w:r>
    </w:p>
    <w:p w14:paraId="60A3CDA3" w14:textId="3CA0A645" w:rsidR="004E571A" w:rsidRPr="004E571A" w:rsidRDefault="004E571A" w:rsidP="004E571A">
      <w:pPr>
        <w:spacing w:line="480" w:lineRule="auto"/>
        <w:ind w:left="720" w:hanging="720"/>
        <w:jc w:val="both"/>
        <w:rPr>
          <w:ins w:id="73" w:author="Wesner, Jeff S" w:date="2023-02-21T13:12:00Z"/>
          <w:color w:val="000000" w:themeColor="text1"/>
          <w:lang w:val="en-US"/>
        </w:rPr>
      </w:pPr>
      <w:ins w:id="74" w:author="Wesner, Jeff S" w:date="2023-02-21T13:12:00Z">
        <w:r w:rsidRPr="004E571A">
          <w:rPr>
            <w:color w:val="000000" w:themeColor="text1"/>
            <w:lang w:val="en-US"/>
          </w:rPr>
          <w:t xml:space="preserve">Stan Development Team (). </w:t>
        </w:r>
        <w:proofErr w:type="spellStart"/>
        <w:r w:rsidRPr="004E571A">
          <w:rPr>
            <w:color w:val="000000" w:themeColor="text1"/>
            <w:lang w:val="en-US"/>
          </w:rPr>
          <w:t>RStan</w:t>
        </w:r>
        <w:proofErr w:type="spellEnd"/>
        <w:r w:rsidRPr="004E571A">
          <w:rPr>
            <w:color w:val="000000" w:themeColor="text1"/>
            <w:lang w:val="en-US"/>
          </w:rPr>
          <w:t xml:space="preserve">: </w:t>
        </w:r>
        <w:proofErr w:type="gramStart"/>
        <w:r w:rsidRPr="004E571A">
          <w:rPr>
            <w:color w:val="000000" w:themeColor="text1"/>
            <w:lang w:val="en-US"/>
          </w:rPr>
          <w:t>the</w:t>
        </w:r>
        <w:proofErr w:type="gramEnd"/>
        <w:r w:rsidRPr="004E571A">
          <w:rPr>
            <w:color w:val="000000" w:themeColor="text1"/>
            <w:lang w:val="en-US"/>
          </w:rPr>
          <w:t xml:space="preserve"> R interface to Stan. R package version 2.26.11. https://mc</w:t>
        </w:r>
        <w:r>
          <w:rPr>
            <w:color w:val="000000" w:themeColor="text1"/>
            <w:lang w:val="en-US"/>
          </w:rPr>
          <w:t>-</w:t>
        </w:r>
        <w:r w:rsidRPr="004E571A">
          <w:rPr>
            <w:color w:val="000000" w:themeColor="text1"/>
            <w:lang w:val="en-US"/>
          </w:rPr>
          <w:t>stan.org/.</w:t>
        </w:r>
      </w:ins>
    </w:p>
    <w:p w14:paraId="0AEF3DD0" w14:textId="0CD658F7" w:rsidR="00D71262" w:rsidRPr="00DD6FDD" w:rsidDel="00D71262" w:rsidRDefault="00D71262" w:rsidP="00BE4079">
      <w:pPr>
        <w:spacing w:line="480" w:lineRule="auto"/>
        <w:ind w:left="720" w:hanging="720"/>
        <w:jc w:val="both"/>
        <w:rPr>
          <w:del w:id="75" w:author="Wesner, Jeff S" w:date="2023-02-21T13:12:00Z"/>
          <w:color w:val="000000" w:themeColor="text1"/>
          <w:lang w:val="en-GB"/>
        </w:rPr>
      </w:pPr>
    </w:p>
    <w:p w14:paraId="3C018F9D" w14:textId="339BCC4D"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Tabi</w:t>
      </w:r>
      <w:proofErr w:type="spellEnd"/>
      <w:r w:rsidRPr="00DD6FDD">
        <w:rPr>
          <w:color w:val="000000" w:themeColor="text1"/>
          <w:lang w:val="en-GB"/>
        </w:rPr>
        <w:t xml:space="preserve">, A., </w:t>
      </w:r>
      <w:proofErr w:type="spellStart"/>
      <w:r w:rsidRPr="00DD6FDD">
        <w:rPr>
          <w:color w:val="000000" w:themeColor="text1"/>
          <w:lang w:val="en-GB"/>
        </w:rPr>
        <w:t>Pennekamp</w:t>
      </w:r>
      <w:proofErr w:type="spellEnd"/>
      <w:r w:rsidRPr="00DD6FDD">
        <w:rPr>
          <w:color w:val="000000" w:themeColor="text1"/>
          <w:lang w:val="en-GB"/>
        </w:rPr>
        <w:t xml:space="preserve">, </w:t>
      </w:r>
      <w:r w:rsidRPr="00745164">
        <w:rPr>
          <w:color w:val="000000" w:themeColor="text1"/>
          <w:lang w:val="en-GB"/>
        </w:rPr>
        <w:t xml:space="preserve">F., </w:t>
      </w:r>
      <w:proofErr w:type="spellStart"/>
      <w:r w:rsidRPr="00DD6FDD">
        <w:rPr>
          <w:color w:val="000000" w:themeColor="text1"/>
          <w:lang w:val="en-GB"/>
        </w:rPr>
        <w:t>Altermatt</w:t>
      </w:r>
      <w:proofErr w:type="spellEnd"/>
      <w:r w:rsidRPr="00DD6FDD">
        <w:rPr>
          <w:color w:val="000000" w:themeColor="text1"/>
          <w:lang w:val="en-GB"/>
        </w:rPr>
        <w:t xml:space="preserve">, </w:t>
      </w:r>
      <w:r w:rsidRPr="00745164">
        <w:rPr>
          <w:color w:val="000000" w:themeColor="text1"/>
          <w:lang w:val="en-GB"/>
        </w:rPr>
        <w:t xml:space="preserve">F., </w:t>
      </w:r>
      <w:proofErr w:type="spellStart"/>
      <w:r w:rsidRPr="00DD6FDD">
        <w:rPr>
          <w:color w:val="000000" w:themeColor="text1"/>
          <w:lang w:val="en-GB"/>
        </w:rPr>
        <w:t>Alther</w:t>
      </w:r>
      <w:proofErr w:type="spellEnd"/>
      <w:r w:rsidRPr="00DD6FDD">
        <w:rPr>
          <w:color w:val="000000" w:themeColor="text1"/>
          <w:lang w:val="en-GB"/>
        </w:rPr>
        <w:t xml:space="preserve">, </w:t>
      </w:r>
      <w:r w:rsidRPr="00745164">
        <w:rPr>
          <w:color w:val="000000" w:themeColor="text1"/>
          <w:lang w:val="en-GB"/>
        </w:rPr>
        <w:t xml:space="preserve">R., </w:t>
      </w:r>
      <w:proofErr w:type="spellStart"/>
      <w:r w:rsidRPr="00DD6FDD">
        <w:rPr>
          <w:color w:val="000000" w:themeColor="text1"/>
          <w:lang w:val="en-GB"/>
        </w:rPr>
        <w:t>Fronhofer</w:t>
      </w:r>
      <w:proofErr w:type="spellEnd"/>
      <w:r w:rsidRPr="00DD6FDD">
        <w:rPr>
          <w:color w:val="000000" w:themeColor="text1"/>
          <w:lang w:val="en-GB"/>
        </w:rPr>
        <w:t xml:space="preserve">, </w:t>
      </w:r>
      <w:r w:rsidRPr="00745164">
        <w:rPr>
          <w:color w:val="000000" w:themeColor="text1"/>
          <w:lang w:val="en-GB"/>
        </w:rPr>
        <w:t xml:space="preserve">E. A., </w:t>
      </w:r>
      <w:r w:rsidRPr="00DD6FDD">
        <w:rPr>
          <w:color w:val="000000" w:themeColor="text1"/>
          <w:lang w:val="en-GB"/>
        </w:rPr>
        <w:t>Horg</w:t>
      </w:r>
      <w:r w:rsidRPr="00DD6FDD">
        <w:rPr>
          <w:color w:val="000000" w:themeColor="text1"/>
          <w:lang w:val="en-GB"/>
        </w:rPr>
        <w:t xml:space="preserve">an, </w:t>
      </w:r>
      <w:r w:rsidRPr="00745164">
        <w:rPr>
          <w:color w:val="000000" w:themeColor="text1"/>
          <w:lang w:val="en-GB"/>
        </w:rPr>
        <w:t>K., …</w:t>
      </w:r>
      <w:r w:rsidRPr="00DD6FDD">
        <w:rPr>
          <w:color w:val="000000" w:themeColor="text1"/>
          <w:lang w:val="en-GB"/>
        </w:rPr>
        <w:t xml:space="preserve"> Saavedra</w:t>
      </w:r>
      <w:r w:rsidRPr="00745164">
        <w:rPr>
          <w:color w:val="000000" w:themeColor="text1"/>
          <w:lang w:val="en-GB"/>
        </w:rPr>
        <w:t>,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xml:space="preserve">. Species multidimensional effects explain idiosyncratic responses of communities to environmental change. </w:t>
      </w:r>
      <w:r w:rsidRPr="00DD6FDD">
        <w:rPr>
          <w:i/>
          <w:iCs/>
          <w:color w:val="000000" w:themeColor="text1"/>
          <w:lang w:val="en-GB"/>
        </w:rPr>
        <w:t>Nature Ecology and Evolution</w:t>
      </w:r>
      <w:r w:rsidRPr="00745164">
        <w:rPr>
          <w:i/>
          <w:iCs/>
          <w:color w:val="000000" w:themeColor="text1"/>
          <w:lang w:val="en-GB"/>
        </w:rPr>
        <w:t>,</w:t>
      </w:r>
      <w:r w:rsidRPr="00DD6FDD">
        <w:rPr>
          <w:color w:val="000000" w:themeColor="text1"/>
          <w:lang w:val="en-GB"/>
        </w:rPr>
        <w:t xml:space="preserve"> 4</w:t>
      </w:r>
      <w:r w:rsidRPr="00745164">
        <w:rPr>
          <w:color w:val="000000" w:themeColor="text1"/>
          <w:lang w:val="en-GB"/>
        </w:rPr>
        <w:t xml:space="preserve">, </w:t>
      </w:r>
      <w:r w:rsidRPr="00DD6FDD">
        <w:rPr>
          <w:color w:val="000000" w:themeColor="text1"/>
          <w:lang w:val="en-GB"/>
        </w:rPr>
        <w:t>1036–1043.</w:t>
      </w:r>
    </w:p>
    <w:p w14:paraId="22EF5E24" w14:textId="0DD4B3A5" w:rsidR="00745164" w:rsidRPr="00DD6FDD" w:rsidDel="00B928A2" w:rsidRDefault="004B4378" w:rsidP="00B928A2">
      <w:pPr>
        <w:spacing w:line="480" w:lineRule="auto"/>
        <w:ind w:left="720" w:hanging="720"/>
        <w:jc w:val="both"/>
        <w:rPr>
          <w:del w:id="76" w:author="Wesner, Jeff S" w:date="2023-02-21T13:19:00Z"/>
          <w:color w:val="000000" w:themeColor="text1"/>
          <w:lang w:val="en-GB"/>
        </w:rPr>
      </w:pPr>
      <w:del w:id="77" w:author="Wesner, Jeff S" w:date="2023-02-21T13:20:00Z">
        <w:r w:rsidRPr="00DD6FDD" w:rsidDel="008C2280">
          <w:rPr>
            <w:color w:val="000000" w:themeColor="text1"/>
            <w:lang w:val="en-GB"/>
          </w:rPr>
          <w:delText xml:space="preserve">Team, R. C. </w:delText>
        </w:r>
        <w:r w:rsidRPr="00745164" w:rsidDel="008C2280">
          <w:rPr>
            <w:color w:val="000000" w:themeColor="text1"/>
            <w:lang w:val="en-GB"/>
          </w:rPr>
          <w:delText xml:space="preserve">(2021). </w:delText>
        </w:r>
        <w:r w:rsidRPr="00DD6FDD" w:rsidDel="008C2280">
          <w:rPr>
            <w:color w:val="000000" w:themeColor="text1"/>
            <w:lang w:val="en-GB"/>
          </w:rPr>
          <w:delText>R: A language and environment for statistical computing.</w:delText>
        </w:r>
        <w:r w:rsidRPr="00DD6FDD" w:rsidDel="008C2280">
          <w:rPr>
            <w:color w:val="000000" w:themeColor="text1"/>
            <w:lang w:val="en-GB"/>
          </w:rPr>
          <w:delText xml:space="preserve"> </w:delText>
        </w:r>
        <w:r w:rsidRPr="00114458" w:rsidDel="008C2280">
          <w:rPr>
            <w:color w:val="000000" w:themeColor="text1"/>
            <w:lang w:val="en-US"/>
          </w:rPr>
          <w:delText>R Foundation for Statistical Computing, Vienna.</w:delText>
        </w:r>
        <w:r w:rsidRPr="00DD6FDD" w:rsidDel="008C2280">
          <w:rPr>
            <w:color w:val="000000" w:themeColor="text1"/>
            <w:lang w:val="en-GB"/>
          </w:rPr>
          <w:delText>.</w:delText>
        </w:r>
      </w:del>
    </w:p>
    <w:p w14:paraId="53FB5854" w14:textId="51F11C9F" w:rsidR="00745164" w:rsidRPr="00DD6FDD" w:rsidRDefault="004B4378" w:rsidP="000948C3">
      <w:pPr>
        <w:spacing w:line="480" w:lineRule="auto"/>
        <w:ind w:left="720" w:hanging="720"/>
        <w:jc w:val="both"/>
        <w:rPr>
          <w:color w:val="000000" w:themeColor="text1"/>
          <w:lang w:val="en-GB"/>
        </w:rPr>
      </w:pPr>
      <w:del w:id="78" w:author="Wesner, Jeff S" w:date="2023-02-21T13:19:00Z">
        <w:r w:rsidRPr="00DD6FDD" w:rsidDel="00B928A2">
          <w:rPr>
            <w:color w:val="000000" w:themeColor="text1"/>
            <w:lang w:val="en-GB"/>
          </w:rPr>
          <w:delText xml:space="preserve">Team, S. D. </w:delText>
        </w:r>
        <w:r w:rsidRPr="00745164" w:rsidDel="00B928A2">
          <w:rPr>
            <w:color w:val="000000" w:themeColor="text1"/>
            <w:lang w:val="en-GB"/>
          </w:rPr>
          <w:delText xml:space="preserve">(2012). </w:delText>
        </w:r>
        <w:r w:rsidRPr="00DD6FDD" w:rsidDel="00B928A2">
          <w:rPr>
            <w:color w:val="000000" w:themeColor="text1"/>
            <w:lang w:val="en-GB"/>
          </w:rPr>
          <w:delText>Stan: a C++ library for probability and sampling, version 1.3.</w:delText>
        </w:r>
      </w:del>
    </w:p>
    <w:p w14:paraId="6C7872C4" w14:textId="5F925BDC"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lastRenderedPageBreak/>
        <w:t>T</w:t>
      </w:r>
      <w:r w:rsidRPr="00DD6FDD">
        <w:rPr>
          <w:color w:val="000000" w:themeColor="text1"/>
          <w:lang w:val="en-GB"/>
        </w:rPr>
        <w:t xml:space="preserve">homas, M. K., </w:t>
      </w:r>
      <w:proofErr w:type="spellStart"/>
      <w:r w:rsidRPr="00745164">
        <w:rPr>
          <w:color w:val="000000" w:themeColor="text1"/>
          <w:lang w:val="en-GB"/>
        </w:rPr>
        <w:t>A</w:t>
      </w:r>
      <w:r w:rsidRPr="00DD6FDD">
        <w:rPr>
          <w:color w:val="000000" w:themeColor="text1"/>
          <w:lang w:val="en-GB"/>
        </w:rPr>
        <w:t>ranguren‐Gassis</w:t>
      </w:r>
      <w:proofErr w:type="spellEnd"/>
      <w:r w:rsidRPr="00DD6FDD">
        <w:rPr>
          <w:color w:val="000000" w:themeColor="text1"/>
          <w:lang w:val="en-GB"/>
        </w:rPr>
        <w:t xml:space="preserve">, </w:t>
      </w:r>
      <w:r w:rsidRPr="00745164">
        <w:rPr>
          <w:color w:val="000000" w:themeColor="text1"/>
          <w:lang w:val="en-GB"/>
        </w:rPr>
        <w:t xml:space="preserve">M., </w:t>
      </w:r>
      <w:r w:rsidRPr="00DD6FDD">
        <w:rPr>
          <w:color w:val="000000" w:themeColor="text1"/>
          <w:lang w:val="en-GB"/>
        </w:rPr>
        <w:t xml:space="preserve">Kremer, </w:t>
      </w:r>
      <w:r w:rsidRPr="00745164">
        <w:rPr>
          <w:color w:val="000000" w:themeColor="text1"/>
          <w:lang w:val="en-GB"/>
        </w:rPr>
        <w:t xml:space="preserve">C. T., </w:t>
      </w:r>
      <w:r w:rsidRPr="00DD6FDD">
        <w:rPr>
          <w:color w:val="000000" w:themeColor="text1"/>
          <w:lang w:val="en-GB"/>
        </w:rPr>
        <w:t xml:space="preserve">Gould, </w:t>
      </w:r>
      <w:r w:rsidRPr="00745164">
        <w:rPr>
          <w:color w:val="000000" w:themeColor="text1"/>
          <w:lang w:val="en-GB"/>
        </w:rPr>
        <w:t xml:space="preserve">M. R., </w:t>
      </w:r>
      <w:r w:rsidRPr="00DD6FDD">
        <w:rPr>
          <w:color w:val="000000" w:themeColor="text1"/>
          <w:lang w:val="en-GB"/>
        </w:rPr>
        <w:t>Anderson,</w:t>
      </w:r>
      <w:r w:rsidRPr="00745164">
        <w:rPr>
          <w:color w:val="000000" w:themeColor="text1"/>
          <w:lang w:val="en-GB"/>
        </w:rPr>
        <w:t xml:space="preserve"> K.,</w:t>
      </w:r>
      <w:r w:rsidRPr="00DD6FDD">
        <w:rPr>
          <w:color w:val="000000" w:themeColor="text1"/>
          <w:lang w:val="en-GB"/>
        </w:rPr>
        <w:t xml:space="preserve"> A. </w:t>
      </w:r>
      <w:proofErr w:type="spellStart"/>
      <w:r w:rsidRPr="00DD6FDD">
        <w:rPr>
          <w:color w:val="000000" w:themeColor="text1"/>
          <w:lang w:val="en-GB"/>
        </w:rPr>
        <w:t>Klausmeier</w:t>
      </w:r>
      <w:proofErr w:type="spellEnd"/>
      <w:r w:rsidRPr="00DD6FDD">
        <w:rPr>
          <w:color w:val="000000" w:themeColor="text1"/>
          <w:lang w:val="en-GB"/>
        </w:rPr>
        <w:t xml:space="preserve">, </w:t>
      </w:r>
      <w:r w:rsidRPr="00745164">
        <w:rPr>
          <w:color w:val="000000" w:themeColor="text1"/>
          <w:lang w:val="en-GB"/>
        </w:rPr>
        <w:t>C., &amp;</w:t>
      </w:r>
      <w:r w:rsidRPr="00DD6FDD">
        <w:rPr>
          <w:color w:val="000000" w:themeColor="text1"/>
          <w:lang w:val="en-GB"/>
        </w:rPr>
        <w:t xml:space="preserve"> </w:t>
      </w:r>
      <w:proofErr w:type="spellStart"/>
      <w:r w:rsidRPr="00DD6FDD">
        <w:rPr>
          <w:color w:val="000000" w:themeColor="text1"/>
          <w:lang w:val="en-GB"/>
        </w:rPr>
        <w:t>Litchman</w:t>
      </w:r>
      <w:proofErr w:type="spellEnd"/>
      <w:r w:rsidRPr="00745164">
        <w:rPr>
          <w:color w:val="000000" w:themeColor="text1"/>
          <w:lang w:val="en-GB"/>
        </w:rPr>
        <w:t>, E</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xml:space="preserve">. Temperature–nutrient interactions exacerbate sensitivity to warming in phytoplankton. </w:t>
      </w:r>
      <w:r w:rsidRPr="00DD6FDD">
        <w:rPr>
          <w:i/>
          <w:iCs/>
          <w:color w:val="000000" w:themeColor="text1"/>
          <w:lang w:val="en-GB"/>
        </w:rPr>
        <w:t>Global Change Biology</w:t>
      </w:r>
      <w:r w:rsidRPr="00745164">
        <w:rPr>
          <w:i/>
          <w:iCs/>
          <w:color w:val="000000" w:themeColor="text1"/>
          <w:lang w:val="en-GB"/>
        </w:rPr>
        <w:t>,</w:t>
      </w:r>
      <w:r w:rsidRPr="00DD6FDD">
        <w:rPr>
          <w:color w:val="000000" w:themeColor="text1"/>
          <w:lang w:val="en-GB"/>
        </w:rPr>
        <w:t xml:space="preserve"> 23</w:t>
      </w:r>
      <w:r w:rsidRPr="00745164">
        <w:rPr>
          <w:color w:val="000000" w:themeColor="text1"/>
          <w:lang w:val="en-GB"/>
        </w:rPr>
        <w:t xml:space="preserve">, </w:t>
      </w:r>
      <w:r w:rsidRPr="00DD6FDD">
        <w:rPr>
          <w:color w:val="000000" w:themeColor="text1"/>
          <w:lang w:val="en-GB"/>
        </w:rPr>
        <w:t>3269–3280.</w:t>
      </w:r>
    </w:p>
    <w:p w14:paraId="63D7CAC1" w14:textId="51072E9C"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Tilman, D. </w:t>
      </w:r>
      <w:r w:rsidRPr="00745164">
        <w:rPr>
          <w:color w:val="000000" w:themeColor="text1"/>
          <w:lang w:val="en-GB"/>
        </w:rPr>
        <w:t>(1982)</w:t>
      </w:r>
      <w:r w:rsidRPr="00DD6FDD">
        <w:rPr>
          <w:color w:val="000000" w:themeColor="text1"/>
          <w:lang w:val="en-GB"/>
        </w:rPr>
        <w:t xml:space="preserve">. </w:t>
      </w:r>
      <w:r w:rsidRPr="00DD6FDD">
        <w:rPr>
          <w:i/>
          <w:iCs/>
          <w:color w:val="000000" w:themeColor="text1"/>
          <w:lang w:val="en-GB"/>
        </w:rPr>
        <w:t>Resource Competition and Community Structure. (MPB-17), Volume 17</w:t>
      </w:r>
      <w:r w:rsidRPr="00DD6FDD">
        <w:rPr>
          <w:color w:val="000000" w:themeColor="text1"/>
          <w:lang w:val="en-GB"/>
        </w:rPr>
        <w:t xml:space="preserve">. </w:t>
      </w:r>
      <w:r w:rsidR="00352114" w:rsidRPr="00352114">
        <w:rPr>
          <w:color w:val="000000" w:themeColor="text1"/>
          <w:lang w:val="en-GB"/>
        </w:rPr>
        <w:t xml:space="preserve">Princeton, NJ: </w:t>
      </w:r>
      <w:r w:rsidRPr="00DD6FDD">
        <w:rPr>
          <w:color w:val="000000" w:themeColor="text1"/>
          <w:lang w:val="en-GB"/>
        </w:rPr>
        <w:t>Princeton University Press.</w:t>
      </w:r>
    </w:p>
    <w:p w14:paraId="688A2A33" w14:textId="6DF6E65E" w:rsidR="00745164"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T</w:t>
      </w:r>
      <w:r w:rsidRPr="00DD6FDD">
        <w:rPr>
          <w:color w:val="000000" w:themeColor="text1"/>
          <w:lang w:val="en-GB"/>
        </w:rPr>
        <w:t>oseland</w:t>
      </w:r>
      <w:proofErr w:type="spellEnd"/>
      <w:r w:rsidRPr="00DD6FDD">
        <w:rPr>
          <w:color w:val="000000" w:themeColor="text1"/>
          <w:lang w:val="en-GB"/>
        </w:rPr>
        <w:t>, A.</w:t>
      </w:r>
      <w:r w:rsidRPr="00745164">
        <w:rPr>
          <w:color w:val="000000" w:themeColor="text1"/>
          <w:lang w:val="en-GB"/>
        </w:rPr>
        <w:t>,</w:t>
      </w:r>
      <w:r w:rsidRPr="00DD6FDD">
        <w:rPr>
          <w:color w:val="000000" w:themeColor="text1"/>
          <w:lang w:val="en-GB"/>
        </w:rPr>
        <w:t xml:space="preserve"> </w:t>
      </w:r>
      <w:proofErr w:type="spellStart"/>
      <w:r w:rsidRPr="00DD6FDD">
        <w:rPr>
          <w:color w:val="000000" w:themeColor="text1"/>
          <w:lang w:val="en-GB"/>
        </w:rPr>
        <w:t>Daines</w:t>
      </w:r>
      <w:proofErr w:type="spellEnd"/>
      <w:r w:rsidRPr="00DD6FDD">
        <w:rPr>
          <w:color w:val="000000" w:themeColor="text1"/>
          <w:lang w:val="en-GB"/>
        </w:rPr>
        <w:t xml:space="preserve">, </w:t>
      </w:r>
      <w:r w:rsidRPr="00745164">
        <w:rPr>
          <w:color w:val="000000" w:themeColor="text1"/>
          <w:lang w:val="en-GB"/>
        </w:rPr>
        <w:t xml:space="preserve">S. J., </w:t>
      </w:r>
      <w:r w:rsidRPr="00DD6FDD">
        <w:rPr>
          <w:color w:val="000000" w:themeColor="text1"/>
          <w:lang w:val="en-GB"/>
        </w:rPr>
        <w:t xml:space="preserve">Clark, </w:t>
      </w:r>
      <w:r w:rsidRPr="00745164">
        <w:rPr>
          <w:color w:val="000000" w:themeColor="text1"/>
          <w:lang w:val="en-GB"/>
        </w:rPr>
        <w:t xml:space="preserve">J. R., </w:t>
      </w:r>
      <w:r w:rsidRPr="00DD6FDD">
        <w:rPr>
          <w:color w:val="000000" w:themeColor="text1"/>
          <w:lang w:val="en-GB"/>
        </w:rPr>
        <w:t xml:space="preserve">Kirkham, </w:t>
      </w:r>
      <w:r w:rsidRPr="00745164">
        <w:rPr>
          <w:color w:val="000000" w:themeColor="text1"/>
          <w:lang w:val="en-GB"/>
        </w:rPr>
        <w:t xml:space="preserve">A., </w:t>
      </w:r>
      <w:r w:rsidRPr="00DD6FDD">
        <w:rPr>
          <w:color w:val="000000" w:themeColor="text1"/>
          <w:lang w:val="en-GB"/>
        </w:rPr>
        <w:t xml:space="preserve">Strauss, </w:t>
      </w:r>
      <w:r w:rsidRPr="00745164">
        <w:rPr>
          <w:color w:val="000000" w:themeColor="text1"/>
          <w:lang w:val="en-GB"/>
        </w:rPr>
        <w:t xml:space="preserve">J., </w:t>
      </w:r>
      <w:r w:rsidRPr="00DD6FDD">
        <w:rPr>
          <w:color w:val="000000" w:themeColor="text1"/>
          <w:lang w:val="en-GB"/>
        </w:rPr>
        <w:t xml:space="preserve">Uhlig, </w:t>
      </w:r>
      <w:r w:rsidRPr="00745164">
        <w:rPr>
          <w:color w:val="000000" w:themeColor="text1"/>
          <w:lang w:val="en-GB"/>
        </w:rPr>
        <w:t>C., …</w:t>
      </w:r>
      <w:r w:rsidRPr="00DD6FDD">
        <w:rPr>
          <w:color w:val="000000" w:themeColor="text1"/>
          <w:lang w:val="en-GB"/>
        </w:rPr>
        <w:t xml:space="preserve"> Mock</w:t>
      </w:r>
      <w:r w:rsidRPr="00745164">
        <w:rPr>
          <w:color w:val="000000" w:themeColor="text1"/>
          <w:lang w:val="en-GB"/>
        </w:rPr>
        <w:t>, T</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2013</w:t>
      </w:r>
      <w:r w:rsidRPr="00745164">
        <w:rPr>
          <w:color w:val="000000" w:themeColor="text1"/>
          <w:lang w:val="en-GB"/>
        </w:rPr>
        <w:t>)</w:t>
      </w:r>
      <w:r w:rsidRPr="00DD6FDD">
        <w:rPr>
          <w:color w:val="000000" w:themeColor="text1"/>
          <w:lang w:val="en-GB"/>
        </w:rPr>
        <w:t xml:space="preserve">. The impact of temperature on marine phytoplankton resource allocation and metabolism. </w:t>
      </w:r>
      <w:r w:rsidRPr="00DD6FDD">
        <w:rPr>
          <w:i/>
          <w:iCs/>
          <w:color w:val="000000" w:themeColor="text1"/>
          <w:lang w:val="en-GB"/>
        </w:rPr>
        <w:t>Nature Climate Change</w:t>
      </w:r>
      <w:r w:rsidRPr="00745164">
        <w:rPr>
          <w:i/>
          <w:iCs/>
          <w:color w:val="000000" w:themeColor="text1"/>
          <w:lang w:val="en-GB"/>
        </w:rPr>
        <w:t>,</w:t>
      </w:r>
      <w:r w:rsidRPr="00DD6FDD">
        <w:rPr>
          <w:color w:val="000000" w:themeColor="text1"/>
          <w:lang w:val="en-GB"/>
        </w:rPr>
        <w:t xml:space="preserve"> 3</w:t>
      </w:r>
      <w:r w:rsidRPr="00745164">
        <w:rPr>
          <w:color w:val="000000" w:themeColor="text1"/>
          <w:lang w:val="en-GB"/>
        </w:rPr>
        <w:t xml:space="preserve">, </w:t>
      </w:r>
      <w:r w:rsidRPr="00DD6FDD">
        <w:rPr>
          <w:color w:val="000000" w:themeColor="text1"/>
          <w:lang w:val="en-GB"/>
        </w:rPr>
        <w:t>979–984.</w:t>
      </w:r>
    </w:p>
    <w:p w14:paraId="3D4C19F9" w14:textId="77777777" w:rsidR="00416C10" w:rsidRDefault="00416C10" w:rsidP="00416C10">
      <w:pPr>
        <w:spacing w:line="480" w:lineRule="auto"/>
        <w:ind w:left="720" w:hanging="720"/>
        <w:jc w:val="both"/>
        <w:rPr>
          <w:color w:val="000000" w:themeColor="text1"/>
          <w:lang w:val="en-GB"/>
        </w:rPr>
      </w:pPr>
      <w:r w:rsidRPr="00416C10">
        <w:rPr>
          <w:color w:val="000000" w:themeColor="text1"/>
          <w:lang w:val="en-GB"/>
        </w:rPr>
        <w:t>USEPA. 2009. National lakes assessment: a collaborative survey of the Nation's Lakes. US Environmental Protection Agency, Office</w:t>
      </w:r>
      <w:r>
        <w:rPr>
          <w:color w:val="000000" w:themeColor="text1"/>
          <w:lang w:val="en-GB"/>
        </w:rPr>
        <w:t xml:space="preserve"> </w:t>
      </w:r>
      <w:r w:rsidRPr="00416C10">
        <w:rPr>
          <w:color w:val="000000" w:themeColor="text1"/>
          <w:lang w:val="en-GB"/>
        </w:rPr>
        <w:t>of Water and Office of Research and Development, Washington, D.C.</w:t>
      </w:r>
      <w:r>
        <w:rPr>
          <w:color w:val="000000" w:themeColor="text1"/>
          <w:lang w:val="en-GB"/>
        </w:rPr>
        <w:t xml:space="preserve"> </w:t>
      </w:r>
    </w:p>
    <w:p w14:paraId="1781C96F" w14:textId="65245134" w:rsidR="00745164" w:rsidRPr="00DD6FDD" w:rsidRDefault="004B4378" w:rsidP="00416C10">
      <w:pPr>
        <w:spacing w:line="480" w:lineRule="auto"/>
        <w:ind w:left="720" w:hanging="720"/>
        <w:jc w:val="both"/>
        <w:rPr>
          <w:color w:val="000000" w:themeColor="text1"/>
          <w:lang w:val="en-GB"/>
        </w:rPr>
      </w:pPr>
      <w:r w:rsidRPr="00DD6FDD">
        <w:rPr>
          <w:color w:val="000000" w:themeColor="text1"/>
          <w:lang w:val="en-GB"/>
        </w:rPr>
        <w:t xml:space="preserve">Van de Waal, D. B., </w:t>
      </w:r>
      <w:r w:rsidRPr="00745164">
        <w:rPr>
          <w:color w:val="000000" w:themeColor="text1"/>
          <w:lang w:val="en-GB"/>
        </w:rPr>
        <w:t>&amp;</w:t>
      </w:r>
      <w:r w:rsidRPr="00DD6FDD">
        <w:rPr>
          <w:color w:val="000000" w:themeColor="text1"/>
          <w:lang w:val="en-GB"/>
        </w:rPr>
        <w:t xml:space="preserve"> </w:t>
      </w:r>
      <w:proofErr w:type="spellStart"/>
      <w:r w:rsidRPr="00DD6FDD">
        <w:rPr>
          <w:color w:val="000000" w:themeColor="text1"/>
          <w:lang w:val="en-GB"/>
        </w:rPr>
        <w:t>Litchman</w:t>
      </w:r>
      <w:proofErr w:type="spellEnd"/>
      <w:r w:rsidRPr="00745164">
        <w:rPr>
          <w:color w:val="000000" w:themeColor="text1"/>
          <w:lang w:val="en-GB"/>
        </w:rPr>
        <w:t>, E</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xml:space="preserve">. Multiple global change stressor effects on phytoplankton nutrient acquisition in a future ocean. </w:t>
      </w:r>
      <w:r w:rsidRPr="00DD6FDD">
        <w:rPr>
          <w:i/>
          <w:iCs/>
          <w:color w:val="000000" w:themeColor="text1"/>
          <w:lang w:val="en-GB"/>
        </w:rPr>
        <w:t>Philosophical Transactions of the Royal Society B</w:t>
      </w:r>
      <w:r w:rsidRPr="00745164">
        <w:rPr>
          <w:i/>
          <w:iCs/>
          <w:color w:val="000000" w:themeColor="text1"/>
          <w:lang w:val="en-GB"/>
        </w:rPr>
        <w:t>,</w:t>
      </w:r>
      <w:r w:rsidRPr="00DD6FDD">
        <w:rPr>
          <w:color w:val="000000" w:themeColor="text1"/>
          <w:lang w:val="en-GB"/>
        </w:rPr>
        <w:t xml:space="preserve"> 375</w:t>
      </w:r>
      <w:r w:rsidRPr="00745164">
        <w:rPr>
          <w:color w:val="000000" w:themeColor="text1"/>
          <w:lang w:val="en-GB"/>
        </w:rPr>
        <w:t xml:space="preserve">, </w:t>
      </w:r>
      <w:r w:rsidRPr="00DD6FDD">
        <w:rPr>
          <w:color w:val="000000" w:themeColor="text1"/>
          <w:lang w:val="en-GB"/>
        </w:rPr>
        <w:t>20190706.</w:t>
      </w:r>
    </w:p>
    <w:p w14:paraId="6919782B" w14:textId="62545ACC"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Verberk</w:t>
      </w:r>
      <w:proofErr w:type="spellEnd"/>
      <w:r w:rsidRPr="00DD6FDD">
        <w:rPr>
          <w:color w:val="000000" w:themeColor="text1"/>
          <w:lang w:val="en-GB"/>
        </w:rPr>
        <w:t xml:space="preserve"> W. C., Atkinson, </w:t>
      </w:r>
      <w:r w:rsidRPr="00745164">
        <w:rPr>
          <w:color w:val="000000" w:themeColor="text1"/>
          <w:lang w:val="en-GB"/>
        </w:rPr>
        <w:t xml:space="preserve">D., </w:t>
      </w:r>
      <w:proofErr w:type="spellStart"/>
      <w:r w:rsidRPr="00DD6FDD">
        <w:rPr>
          <w:color w:val="000000" w:themeColor="text1"/>
          <w:lang w:val="en-GB"/>
        </w:rPr>
        <w:t>Hoefnagel</w:t>
      </w:r>
      <w:proofErr w:type="spellEnd"/>
      <w:r w:rsidRPr="00DD6FDD">
        <w:rPr>
          <w:color w:val="000000" w:themeColor="text1"/>
          <w:lang w:val="en-GB"/>
        </w:rPr>
        <w:t xml:space="preserve">, </w:t>
      </w:r>
      <w:r w:rsidRPr="00745164">
        <w:rPr>
          <w:color w:val="000000" w:themeColor="text1"/>
          <w:lang w:val="en-GB"/>
        </w:rPr>
        <w:t xml:space="preserve">K. N., </w:t>
      </w:r>
      <w:r w:rsidRPr="00DD6FDD">
        <w:rPr>
          <w:color w:val="000000" w:themeColor="text1"/>
          <w:lang w:val="en-GB"/>
        </w:rPr>
        <w:t xml:space="preserve">Hirst, </w:t>
      </w:r>
      <w:r w:rsidRPr="00745164">
        <w:rPr>
          <w:color w:val="000000" w:themeColor="text1"/>
          <w:lang w:val="en-GB"/>
        </w:rPr>
        <w:t xml:space="preserve">A. G., </w:t>
      </w:r>
      <w:r w:rsidRPr="00DD6FDD">
        <w:rPr>
          <w:color w:val="000000" w:themeColor="text1"/>
          <w:lang w:val="en-GB"/>
        </w:rPr>
        <w:t xml:space="preserve">Horne, </w:t>
      </w:r>
      <w:r w:rsidRPr="00745164">
        <w:rPr>
          <w:color w:val="000000" w:themeColor="text1"/>
          <w:lang w:val="en-GB"/>
        </w:rPr>
        <w:t>C. R., &amp;</w:t>
      </w:r>
      <w:r w:rsidRPr="00DD6FDD">
        <w:rPr>
          <w:color w:val="000000" w:themeColor="text1"/>
          <w:lang w:val="en-GB"/>
        </w:rPr>
        <w:t xml:space="preserve"> </w:t>
      </w:r>
      <w:proofErr w:type="spellStart"/>
      <w:r w:rsidRPr="00DD6FDD">
        <w:rPr>
          <w:color w:val="000000" w:themeColor="text1"/>
          <w:lang w:val="en-GB"/>
        </w:rPr>
        <w:t>Siepel</w:t>
      </w:r>
      <w:proofErr w:type="spellEnd"/>
      <w:r w:rsidRPr="00745164">
        <w:rPr>
          <w:color w:val="000000" w:themeColor="text1"/>
          <w:lang w:val="en-GB"/>
        </w:rPr>
        <w:t>, H</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w:t>
      </w:r>
      <w:r w:rsidRPr="00DD6FDD">
        <w:rPr>
          <w:color w:val="000000" w:themeColor="text1"/>
          <w:lang w:val="en-GB"/>
        </w:rPr>
        <w:t>21</w:t>
      </w:r>
      <w:r w:rsidRPr="00745164">
        <w:rPr>
          <w:color w:val="000000" w:themeColor="text1"/>
          <w:lang w:val="en-GB"/>
        </w:rPr>
        <w:t>)</w:t>
      </w:r>
      <w:r w:rsidRPr="00DD6FDD">
        <w:rPr>
          <w:color w:val="000000" w:themeColor="text1"/>
          <w:lang w:val="en-GB"/>
        </w:rPr>
        <w:t xml:space="preserve">. Shrinking body sizes in response to warming: explanations for the temperature–size rule with special emphasis on the role of oxygen. </w:t>
      </w:r>
      <w:r w:rsidRPr="00DD6FDD">
        <w:rPr>
          <w:i/>
          <w:iCs/>
          <w:color w:val="000000" w:themeColor="text1"/>
          <w:lang w:val="en-GB"/>
        </w:rPr>
        <w:t>Biological Reviews</w:t>
      </w:r>
      <w:r w:rsidRPr="00745164">
        <w:rPr>
          <w:i/>
          <w:iCs/>
          <w:color w:val="000000" w:themeColor="text1"/>
          <w:lang w:val="en-GB"/>
        </w:rPr>
        <w:t>,</w:t>
      </w:r>
      <w:r w:rsidRPr="00DD6FDD">
        <w:rPr>
          <w:color w:val="000000" w:themeColor="text1"/>
          <w:lang w:val="en-GB"/>
        </w:rPr>
        <w:t xml:space="preserve"> 96(1</w:t>
      </w:r>
      <w:r w:rsidRPr="00745164">
        <w:rPr>
          <w:color w:val="000000" w:themeColor="text1"/>
          <w:lang w:val="en-GB"/>
        </w:rPr>
        <w:t xml:space="preserve">), </w:t>
      </w:r>
      <w:r w:rsidRPr="00DD6FDD">
        <w:rPr>
          <w:color w:val="000000" w:themeColor="text1"/>
          <w:lang w:val="en-GB"/>
        </w:rPr>
        <w:t>247–268.</w:t>
      </w:r>
    </w:p>
    <w:p w14:paraId="2E8B55F9" w14:textId="0533A47E" w:rsidR="00745164" w:rsidRPr="00DD6FDD" w:rsidRDefault="004B4378" w:rsidP="00BE4079">
      <w:pPr>
        <w:spacing w:line="480" w:lineRule="auto"/>
        <w:ind w:left="720" w:hanging="720"/>
        <w:jc w:val="both"/>
        <w:rPr>
          <w:color w:val="000000" w:themeColor="text1"/>
          <w:lang w:val="en-GB"/>
        </w:rPr>
      </w:pPr>
      <w:r w:rsidRPr="00416C10">
        <w:rPr>
          <w:color w:val="000000" w:themeColor="text1"/>
        </w:rPr>
        <w:t xml:space="preserve">Wesner, J. S., &amp; Pomeranz, J. P. (2021). </w:t>
      </w:r>
      <w:r w:rsidRPr="00DD6FDD">
        <w:rPr>
          <w:color w:val="000000" w:themeColor="text1"/>
          <w:lang w:val="en-GB"/>
        </w:rPr>
        <w:t>Choosing priors in Bayesian ecological mo</w:t>
      </w:r>
      <w:r w:rsidRPr="00DD6FDD">
        <w:rPr>
          <w:color w:val="000000" w:themeColor="text1"/>
          <w:lang w:val="en-GB"/>
        </w:rPr>
        <w:t xml:space="preserve">dels by simulating from the prior predictive distribution. </w:t>
      </w:r>
      <w:r w:rsidRPr="00DD6FDD">
        <w:rPr>
          <w:i/>
          <w:iCs/>
          <w:color w:val="000000" w:themeColor="text1"/>
          <w:lang w:val="en-GB"/>
        </w:rPr>
        <w:t>Ecosphere,</w:t>
      </w:r>
      <w:r w:rsidRPr="00DD6FDD">
        <w:rPr>
          <w:color w:val="000000" w:themeColor="text1"/>
          <w:lang w:val="en-GB"/>
        </w:rPr>
        <w:t xml:space="preserve"> 12, e03739.</w:t>
      </w:r>
    </w:p>
    <w:p w14:paraId="326DF917" w14:textId="5B10A3FA" w:rsidR="00745164" w:rsidRPr="00DD6FDD" w:rsidDel="00676BDD" w:rsidRDefault="004B4378" w:rsidP="00BE4079">
      <w:pPr>
        <w:spacing w:line="480" w:lineRule="auto"/>
        <w:ind w:left="720" w:hanging="720"/>
        <w:jc w:val="both"/>
        <w:rPr>
          <w:del w:id="79" w:author="Wesner, Jeff S" w:date="2023-02-21T13:19:00Z"/>
          <w:color w:val="000000" w:themeColor="text1"/>
          <w:lang w:val="en-GB"/>
        </w:rPr>
      </w:pPr>
      <w:del w:id="80" w:author="Wesner, Jeff S" w:date="2023-02-21T13:19:00Z">
        <w:r w:rsidRPr="00DD6FDD" w:rsidDel="00676BDD">
          <w:rPr>
            <w:color w:val="000000" w:themeColor="text1"/>
            <w:lang w:val="en-GB"/>
          </w:rPr>
          <w:delText>Wesner, J.</w:delText>
        </w:r>
        <w:r w:rsidRPr="00745164" w:rsidDel="00676BDD">
          <w:rPr>
            <w:color w:val="000000" w:themeColor="text1"/>
            <w:lang w:val="en-GB"/>
          </w:rPr>
          <w:delText xml:space="preserve"> </w:delText>
        </w:r>
        <w:r w:rsidRPr="00DD6FDD" w:rsidDel="00676BDD">
          <w:rPr>
            <w:color w:val="000000" w:themeColor="text1"/>
            <w:lang w:val="en-GB"/>
          </w:rPr>
          <w:delText>S., Walters, D.</w:delText>
        </w:r>
        <w:r w:rsidRPr="00745164" w:rsidDel="00676BDD">
          <w:rPr>
            <w:color w:val="000000" w:themeColor="text1"/>
            <w:lang w:val="en-GB"/>
          </w:rPr>
          <w:delText xml:space="preserve"> </w:delText>
        </w:r>
        <w:r w:rsidRPr="00DD6FDD" w:rsidDel="00676BDD">
          <w:rPr>
            <w:color w:val="000000" w:themeColor="text1"/>
            <w:lang w:val="en-GB"/>
          </w:rPr>
          <w:delText>M., Schmidt, T.</w:delText>
        </w:r>
        <w:r w:rsidRPr="00745164" w:rsidDel="00676BDD">
          <w:rPr>
            <w:color w:val="000000" w:themeColor="text1"/>
            <w:lang w:val="en-GB"/>
          </w:rPr>
          <w:delText xml:space="preserve"> </w:delText>
        </w:r>
        <w:r w:rsidRPr="00DD6FDD" w:rsidDel="00676BDD">
          <w:rPr>
            <w:color w:val="000000" w:themeColor="text1"/>
            <w:lang w:val="en-GB"/>
          </w:rPr>
          <w:delText>S., Kraus, J.</w:delText>
        </w:r>
        <w:r w:rsidRPr="00745164" w:rsidDel="00676BDD">
          <w:rPr>
            <w:color w:val="000000" w:themeColor="text1"/>
            <w:lang w:val="en-GB"/>
          </w:rPr>
          <w:delText xml:space="preserve"> </w:delText>
        </w:r>
        <w:r w:rsidRPr="00DD6FDD" w:rsidDel="00676BDD">
          <w:rPr>
            <w:color w:val="000000" w:themeColor="text1"/>
            <w:lang w:val="en-GB"/>
          </w:rPr>
          <w:delText>M., Stricker, C.</w:delText>
        </w:r>
        <w:r w:rsidRPr="00745164" w:rsidDel="00676BDD">
          <w:rPr>
            <w:color w:val="000000" w:themeColor="text1"/>
            <w:lang w:val="en-GB"/>
          </w:rPr>
          <w:delText xml:space="preserve"> </w:delText>
        </w:r>
        <w:r w:rsidRPr="00DD6FDD" w:rsidDel="00676BDD">
          <w:rPr>
            <w:color w:val="000000" w:themeColor="text1"/>
            <w:lang w:val="en-GB"/>
          </w:rPr>
          <w:delText>A., Clements, W.</w:delText>
        </w:r>
        <w:r w:rsidRPr="00745164" w:rsidDel="00676BDD">
          <w:rPr>
            <w:color w:val="000000" w:themeColor="text1"/>
            <w:lang w:val="en-GB"/>
          </w:rPr>
          <w:delText xml:space="preserve"> </w:delText>
        </w:r>
        <w:r w:rsidRPr="00DD6FDD" w:rsidDel="00676BDD">
          <w:rPr>
            <w:color w:val="000000" w:themeColor="text1"/>
            <w:lang w:val="en-GB"/>
          </w:rPr>
          <w:delText>H. and Wolf, R.</w:delText>
        </w:r>
        <w:r w:rsidRPr="00745164" w:rsidDel="00676BDD">
          <w:rPr>
            <w:color w:val="000000" w:themeColor="text1"/>
            <w:lang w:val="en-GB"/>
          </w:rPr>
          <w:delText xml:space="preserve"> </w:delText>
        </w:r>
        <w:r w:rsidRPr="00DD6FDD" w:rsidDel="00676BDD">
          <w:rPr>
            <w:color w:val="000000" w:themeColor="text1"/>
            <w:lang w:val="en-GB"/>
          </w:rPr>
          <w:delText xml:space="preserve">E. </w:delText>
        </w:r>
        <w:r w:rsidRPr="00745164" w:rsidDel="00676BDD">
          <w:rPr>
            <w:color w:val="000000" w:themeColor="text1"/>
            <w:lang w:val="en-GB"/>
          </w:rPr>
          <w:delText>(</w:delText>
        </w:r>
        <w:r w:rsidRPr="00DD6FDD" w:rsidDel="00676BDD">
          <w:rPr>
            <w:color w:val="000000" w:themeColor="text1"/>
            <w:lang w:val="en-GB"/>
          </w:rPr>
          <w:delText>2017</w:delText>
        </w:r>
        <w:r w:rsidRPr="00745164" w:rsidDel="00676BDD">
          <w:rPr>
            <w:color w:val="000000" w:themeColor="text1"/>
            <w:lang w:val="en-GB"/>
          </w:rPr>
          <w:delText>)</w:delText>
        </w:r>
        <w:r w:rsidRPr="00DD6FDD" w:rsidDel="00676BDD">
          <w:rPr>
            <w:color w:val="000000" w:themeColor="text1"/>
            <w:lang w:val="en-GB"/>
          </w:rPr>
          <w:delText xml:space="preserve">. Metamorphosis affects metal concentrations and isotopic </w:delText>
        </w:r>
        <w:r w:rsidRPr="00DD6FDD" w:rsidDel="00676BDD">
          <w:rPr>
            <w:color w:val="000000" w:themeColor="text1"/>
            <w:lang w:val="en-GB"/>
          </w:rPr>
          <w:delText xml:space="preserve">signatures in a mayfly (etis tricaudatus): </w:delText>
        </w:r>
        <w:r w:rsidRPr="00745164" w:rsidDel="00676BDD">
          <w:rPr>
            <w:color w:val="000000" w:themeColor="text1"/>
            <w:lang w:val="en-GB"/>
          </w:rPr>
          <w:delText>I</w:delText>
        </w:r>
        <w:r w:rsidRPr="00DD6FDD" w:rsidDel="00676BDD">
          <w:rPr>
            <w:color w:val="000000" w:themeColor="text1"/>
            <w:lang w:val="en-GB"/>
          </w:rPr>
          <w:delText>mplications for the aquatic-terrestrial transfer of metals.</w:delText>
        </w:r>
        <w:r w:rsidRPr="00745164" w:rsidDel="00676BDD">
          <w:rPr>
            <w:color w:val="000000" w:themeColor="text1"/>
            <w:lang w:val="en-GB"/>
          </w:rPr>
          <w:delText xml:space="preserve"> </w:delText>
        </w:r>
        <w:r w:rsidRPr="00DD6FDD" w:rsidDel="00676BDD">
          <w:rPr>
            <w:i/>
            <w:iCs/>
            <w:color w:val="000000" w:themeColor="text1"/>
            <w:lang w:val="en-GB"/>
          </w:rPr>
          <w:delText xml:space="preserve">Environmental </w:delText>
        </w:r>
        <w:r w:rsidRPr="00745164" w:rsidDel="00676BDD">
          <w:rPr>
            <w:i/>
            <w:iCs/>
            <w:color w:val="000000" w:themeColor="text1"/>
            <w:lang w:val="en-GB"/>
          </w:rPr>
          <w:delText>S</w:delText>
        </w:r>
        <w:r w:rsidRPr="00DD6FDD" w:rsidDel="00676BDD">
          <w:rPr>
            <w:i/>
            <w:iCs/>
            <w:color w:val="000000" w:themeColor="text1"/>
            <w:lang w:val="en-GB"/>
          </w:rPr>
          <w:delText xml:space="preserve">cience &amp; </w:delText>
        </w:r>
        <w:r w:rsidRPr="00745164" w:rsidDel="00676BDD">
          <w:rPr>
            <w:i/>
            <w:iCs/>
            <w:color w:val="000000" w:themeColor="text1"/>
            <w:lang w:val="en-GB"/>
          </w:rPr>
          <w:delText>T</w:delText>
        </w:r>
        <w:r w:rsidRPr="00DD6FDD" w:rsidDel="00676BDD">
          <w:rPr>
            <w:i/>
            <w:iCs/>
            <w:color w:val="000000" w:themeColor="text1"/>
            <w:lang w:val="en-GB"/>
          </w:rPr>
          <w:delText>echnology,</w:delText>
        </w:r>
        <w:r w:rsidRPr="00745164" w:rsidDel="00676BDD">
          <w:rPr>
            <w:color w:val="000000" w:themeColor="text1"/>
            <w:lang w:val="en-GB"/>
          </w:rPr>
          <w:delText xml:space="preserve"> </w:delText>
        </w:r>
        <w:r w:rsidRPr="00DD6FDD" w:rsidDel="00676BDD">
          <w:rPr>
            <w:color w:val="000000" w:themeColor="text1"/>
            <w:lang w:val="en-GB"/>
          </w:rPr>
          <w:delText>51, 2438</w:delText>
        </w:r>
        <w:r w:rsidRPr="00745164" w:rsidDel="00676BDD">
          <w:rPr>
            <w:color w:val="000000" w:themeColor="text1"/>
            <w:lang w:val="en-GB"/>
          </w:rPr>
          <w:delText>–</w:delText>
        </w:r>
        <w:r w:rsidRPr="00DD6FDD" w:rsidDel="00676BDD">
          <w:rPr>
            <w:color w:val="000000" w:themeColor="text1"/>
            <w:lang w:val="en-GB"/>
          </w:rPr>
          <w:delText>2446.</w:delText>
        </w:r>
      </w:del>
    </w:p>
    <w:p w14:paraId="3FF9B3B5" w14:textId="3576F214" w:rsidR="00745164" w:rsidRPr="00DD6FDD" w:rsidRDefault="004B4378"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 xml:space="preserve">West, G. B., </w:t>
      </w:r>
      <w:r w:rsidRPr="00745164">
        <w:rPr>
          <w:color w:val="000000" w:themeColor="text1"/>
          <w:shd w:val="clear" w:color="auto" w:fill="FFFFFF"/>
          <w:lang w:val="en-GB"/>
        </w:rPr>
        <w:t>&amp;</w:t>
      </w:r>
      <w:r w:rsidRPr="00DD6FDD">
        <w:rPr>
          <w:color w:val="000000" w:themeColor="text1"/>
          <w:shd w:val="clear" w:color="auto" w:fill="FFFFFF"/>
          <w:lang w:val="en-GB"/>
        </w:rPr>
        <w:t xml:space="preserve"> Brown, J. H. </w:t>
      </w:r>
      <w:r w:rsidRPr="00745164">
        <w:rPr>
          <w:color w:val="000000" w:themeColor="text1"/>
          <w:shd w:val="clear" w:color="auto" w:fill="FFFFFF"/>
          <w:lang w:val="en-GB"/>
        </w:rPr>
        <w:t>(</w:t>
      </w:r>
      <w:r w:rsidRPr="00DD6FDD">
        <w:rPr>
          <w:color w:val="000000" w:themeColor="text1"/>
          <w:shd w:val="clear" w:color="auto" w:fill="FFFFFF"/>
          <w:lang w:val="en-GB"/>
        </w:rPr>
        <w:t>2005</w:t>
      </w:r>
      <w:r w:rsidRPr="00745164">
        <w:rPr>
          <w:color w:val="000000" w:themeColor="text1"/>
          <w:shd w:val="clear" w:color="auto" w:fill="FFFFFF"/>
          <w:lang w:val="en-GB"/>
        </w:rPr>
        <w:t>)</w:t>
      </w:r>
      <w:r w:rsidRPr="00DD6FDD">
        <w:rPr>
          <w:color w:val="000000" w:themeColor="text1"/>
          <w:shd w:val="clear" w:color="auto" w:fill="FFFFFF"/>
          <w:lang w:val="en-GB"/>
        </w:rPr>
        <w:t xml:space="preserve">. The origin of allometric scaling laws in biology from genomes to </w:t>
      </w:r>
      <w:r w:rsidRPr="00DD6FDD">
        <w:rPr>
          <w:color w:val="000000" w:themeColor="text1"/>
          <w:shd w:val="clear" w:color="auto" w:fill="FFFFFF"/>
          <w:lang w:val="en-GB"/>
        </w:rPr>
        <w:t>ecosystems: towards a quantitative unifying theory of biological structure and organization.</w:t>
      </w:r>
      <w:r w:rsidRPr="00745164">
        <w:rPr>
          <w:color w:val="000000" w:themeColor="text1"/>
          <w:shd w:val="clear" w:color="auto" w:fill="FFFFFF"/>
          <w:lang w:val="en-GB"/>
        </w:rPr>
        <w:t xml:space="preserve"> </w:t>
      </w:r>
      <w:r w:rsidRPr="00DD6FDD">
        <w:rPr>
          <w:i/>
          <w:color w:val="000000" w:themeColor="text1"/>
          <w:shd w:val="clear" w:color="auto" w:fill="FFFFFF"/>
          <w:lang w:val="en-GB"/>
        </w:rPr>
        <w:t>Journal of Experimental Biology</w:t>
      </w:r>
      <w:r w:rsidRPr="00745164">
        <w:rPr>
          <w:i/>
          <w:color w:val="000000" w:themeColor="text1"/>
          <w:shd w:val="clear" w:color="auto" w:fill="FFFFFF"/>
          <w:lang w:val="en-GB"/>
        </w:rPr>
        <w:t>,</w:t>
      </w:r>
      <w:r w:rsidRPr="00745164">
        <w:rPr>
          <w:color w:val="000000" w:themeColor="text1"/>
          <w:shd w:val="clear" w:color="auto" w:fill="FFFFFF"/>
          <w:lang w:val="en-GB"/>
        </w:rPr>
        <w:t xml:space="preserve"> </w:t>
      </w:r>
      <w:r w:rsidRPr="00DD6FDD">
        <w:rPr>
          <w:iCs/>
          <w:color w:val="000000" w:themeColor="text1"/>
          <w:shd w:val="clear" w:color="auto" w:fill="FFFFFF"/>
          <w:lang w:val="en-GB"/>
        </w:rPr>
        <w:t>208</w:t>
      </w:r>
      <w:r w:rsidRPr="00745164">
        <w:rPr>
          <w:color w:val="000000" w:themeColor="text1"/>
          <w:shd w:val="clear" w:color="auto" w:fill="FFFFFF"/>
          <w:lang w:val="en-GB"/>
        </w:rPr>
        <w:t xml:space="preserve">, </w:t>
      </w:r>
      <w:r w:rsidRPr="00DD6FDD">
        <w:rPr>
          <w:color w:val="000000" w:themeColor="text1"/>
          <w:shd w:val="clear" w:color="auto" w:fill="FFFFFF"/>
          <w:lang w:val="en-GB"/>
        </w:rPr>
        <w:t>1575</w:t>
      </w:r>
      <w:r w:rsidRPr="00745164">
        <w:rPr>
          <w:color w:val="000000" w:themeColor="text1"/>
          <w:shd w:val="clear" w:color="auto" w:fill="FFFFFF"/>
          <w:lang w:val="en-GB"/>
        </w:rPr>
        <w:t>–</w:t>
      </w:r>
      <w:r w:rsidRPr="00DD6FDD">
        <w:rPr>
          <w:color w:val="000000" w:themeColor="text1"/>
          <w:shd w:val="clear" w:color="auto" w:fill="FFFFFF"/>
          <w:lang w:val="en-GB"/>
        </w:rPr>
        <w:t>1592.</w:t>
      </w:r>
    </w:p>
    <w:p w14:paraId="6970041D" w14:textId="553C35C3"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lastRenderedPageBreak/>
        <w:t xml:space="preserve">White, C. R., Marshall, </w:t>
      </w:r>
      <w:r w:rsidRPr="00745164">
        <w:rPr>
          <w:color w:val="000000" w:themeColor="text1"/>
          <w:lang w:val="en-GB"/>
        </w:rPr>
        <w:t xml:space="preserve">D. J., </w:t>
      </w:r>
      <w:r w:rsidRPr="00DD6FDD">
        <w:rPr>
          <w:color w:val="000000" w:themeColor="text1"/>
          <w:lang w:val="en-GB"/>
        </w:rPr>
        <w:t xml:space="preserve">Alton, </w:t>
      </w:r>
      <w:r w:rsidRPr="00745164">
        <w:rPr>
          <w:color w:val="000000" w:themeColor="text1"/>
          <w:lang w:val="en-GB"/>
        </w:rPr>
        <w:t xml:space="preserve">L. A., </w:t>
      </w:r>
      <w:r w:rsidRPr="00DD6FDD">
        <w:rPr>
          <w:color w:val="000000" w:themeColor="text1"/>
          <w:lang w:val="en-GB"/>
        </w:rPr>
        <w:t>Arnold,</w:t>
      </w:r>
      <w:r w:rsidRPr="00745164">
        <w:rPr>
          <w:color w:val="000000" w:themeColor="text1"/>
          <w:lang w:val="en-GB"/>
        </w:rPr>
        <w:t xml:space="preserve"> P. A.,</w:t>
      </w:r>
      <w:r w:rsidRPr="00DD6FDD">
        <w:rPr>
          <w:color w:val="000000" w:themeColor="text1"/>
          <w:lang w:val="en-GB"/>
        </w:rPr>
        <w:t xml:space="preserve"> Beaman,</w:t>
      </w:r>
      <w:r w:rsidRPr="00745164">
        <w:rPr>
          <w:color w:val="000000" w:themeColor="text1"/>
          <w:lang w:val="en-GB"/>
        </w:rPr>
        <w:t xml:space="preserve"> J. E., Bywater, C. L., …</w:t>
      </w:r>
      <w:r w:rsidRPr="00DD6FDD">
        <w:rPr>
          <w:color w:val="000000" w:themeColor="text1"/>
          <w:lang w:val="en-GB"/>
        </w:rPr>
        <w:t xml:space="preserve"> Ortiz-Barrientos</w:t>
      </w:r>
      <w:r w:rsidRPr="00745164">
        <w:rPr>
          <w:color w:val="000000" w:themeColor="text1"/>
          <w:lang w:val="en-GB"/>
        </w:rPr>
        <w:t>, D</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The origin and maintenance of metabolic allometry in animals. </w:t>
      </w:r>
      <w:r w:rsidRPr="00DD6FDD">
        <w:rPr>
          <w:i/>
          <w:iCs/>
          <w:color w:val="000000" w:themeColor="text1"/>
          <w:lang w:val="en-GB"/>
        </w:rPr>
        <w:t>Nature Ecology and Evolution</w:t>
      </w:r>
      <w:r w:rsidRPr="00745164">
        <w:rPr>
          <w:i/>
          <w:iCs/>
          <w:color w:val="000000" w:themeColor="text1"/>
          <w:lang w:val="en-GB"/>
        </w:rPr>
        <w:t>,</w:t>
      </w:r>
      <w:r w:rsidRPr="00DD6FDD">
        <w:rPr>
          <w:color w:val="000000" w:themeColor="text1"/>
          <w:lang w:val="en-GB"/>
        </w:rPr>
        <w:t xml:space="preserve"> 3</w:t>
      </w:r>
      <w:r w:rsidRPr="00745164">
        <w:rPr>
          <w:color w:val="000000" w:themeColor="text1"/>
          <w:lang w:val="en-GB"/>
        </w:rPr>
        <w:t xml:space="preserve">, </w:t>
      </w:r>
      <w:r w:rsidRPr="00DD6FDD">
        <w:rPr>
          <w:color w:val="000000" w:themeColor="text1"/>
          <w:lang w:val="en-GB"/>
        </w:rPr>
        <w:t>598</w:t>
      </w:r>
      <w:r w:rsidRPr="00745164">
        <w:rPr>
          <w:color w:val="000000" w:themeColor="text1"/>
          <w:lang w:val="en-GB"/>
        </w:rPr>
        <w:t>–</w:t>
      </w:r>
      <w:r w:rsidRPr="00DD6FDD">
        <w:rPr>
          <w:color w:val="000000" w:themeColor="text1"/>
          <w:lang w:val="en-GB"/>
        </w:rPr>
        <w:t>603.</w:t>
      </w:r>
    </w:p>
    <w:p w14:paraId="095AB2D1" w14:textId="3E33DDAF"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White, E. P., Ernest,</w:t>
      </w:r>
      <w:r w:rsidRPr="00745164">
        <w:rPr>
          <w:color w:val="000000" w:themeColor="text1"/>
          <w:lang w:val="en-GB"/>
        </w:rPr>
        <w:t xml:space="preserve"> S. K. M.,</w:t>
      </w:r>
      <w:r w:rsidRPr="00DD6FDD">
        <w:rPr>
          <w:color w:val="000000" w:themeColor="text1"/>
          <w:lang w:val="en-GB"/>
        </w:rPr>
        <w:t xml:space="preserve"> </w:t>
      </w:r>
      <w:r w:rsidRPr="00745164">
        <w:rPr>
          <w:color w:val="000000" w:themeColor="text1"/>
          <w:lang w:val="en-GB"/>
        </w:rPr>
        <w:t>&amp;</w:t>
      </w:r>
      <w:r w:rsidRPr="00DD6FDD">
        <w:rPr>
          <w:color w:val="000000" w:themeColor="text1"/>
          <w:lang w:val="en-GB"/>
        </w:rPr>
        <w:t xml:space="preserve"> Thibault</w:t>
      </w:r>
      <w:r w:rsidRPr="00745164">
        <w:rPr>
          <w:color w:val="000000" w:themeColor="text1"/>
          <w:lang w:val="en-GB"/>
        </w:rPr>
        <w:t>. K.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2004</w:t>
      </w:r>
      <w:r w:rsidRPr="00745164">
        <w:rPr>
          <w:color w:val="000000" w:themeColor="text1"/>
          <w:lang w:val="en-GB"/>
        </w:rPr>
        <w:t>)</w:t>
      </w:r>
      <w:r w:rsidRPr="00DD6FDD">
        <w:rPr>
          <w:color w:val="000000" w:themeColor="text1"/>
          <w:lang w:val="en-GB"/>
        </w:rPr>
        <w:t xml:space="preserve">. Trade-offs in community properties through time in a desert rodent community. </w:t>
      </w:r>
      <w:r w:rsidRPr="00DD6FDD">
        <w:rPr>
          <w:i/>
          <w:iCs/>
          <w:color w:val="000000" w:themeColor="text1"/>
          <w:lang w:val="en-GB"/>
        </w:rPr>
        <w:t>American</w:t>
      </w:r>
      <w:r w:rsidRPr="00DD6FDD">
        <w:rPr>
          <w:i/>
          <w:iCs/>
          <w:color w:val="000000" w:themeColor="text1"/>
          <w:lang w:val="en-GB"/>
        </w:rPr>
        <w:t xml:space="preserve"> Naturalist</w:t>
      </w:r>
      <w:r w:rsidRPr="00745164">
        <w:rPr>
          <w:i/>
          <w:iCs/>
          <w:color w:val="000000" w:themeColor="text1"/>
          <w:lang w:val="en-GB"/>
        </w:rPr>
        <w:t>,</w:t>
      </w:r>
      <w:r w:rsidRPr="00DD6FDD">
        <w:rPr>
          <w:color w:val="000000" w:themeColor="text1"/>
          <w:lang w:val="en-GB"/>
        </w:rPr>
        <w:t xml:space="preserve"> 164</w:t>
      </w:r>
      <w:r w:rsidRPr="00745164">
        <w:rPr>
          <w:color w:val="000000" w:themeColor="text1"/>
          <w:lang w:val="en-GB"/>
        </w:rPr>
        <w:t xml:space="preserve">, </w:t>
      </w:r>
      <w:r w:rsidRPr="00DD6FDD">
        <w:rPr>
          <w:color w:val="000000" w:themeColor="text1"/>
          <w:lang w:val="en-GB"/>
        </w:rPr>
        <w:t>670–676.</w:t>
      </w:r>
    </w:p>
    <w:p w14:paraId="778AAD13" w14:textId="0CE11563"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White, E. P., Ernest,</w:t>
      </w:r>
      <w:r w:rsidRPr="00745164">
        <w:rPr>
          <w:color w:val="000000" w:themeColor="text1"/>
          <w:lang w:val="en-GB"/>
        </w:rPr>
        <w:t xml:space="preserve"> S. K. M., </w:t>
      </w:r>
      <w:proofErr w:type="spellStart"/>
      <w:r w:rsidRPr="00DD6FDD">
        <w:rPr>
          <w:color w:val="000000" w:themeColor="text1"/>
          <w:lang w:val="en-GB"/>
        </w:rPr>
        <w:t>Kerkhoff</w:t>
      </w:r>
      <w:proofErr w:type="spellEnd"/>
      <w:r w:rsidRPr="00DD6FDD">
        <w:rPr>
          <w:color w:val="000000" w:themeColor="text1"/>
          <w:lang w:val="en-GB"/>
        </w:rPr>
        <w:t xml:space="preserve">, </w:t>
      </w:r>
      <w:r w:rsidRPr="00745164">
        <w:rPr>
          <w:color w:val="000000" w:themeColor="text1"/>
          <w:lang w:val="en-GB"/>
        </w:rPr>
        <w:t>A. J., &amp;</w:t>
      </w:r>
      <w:r w:rsidRPr="00DD6FDD">
        <w:rPr>
          <w:color w:val="000000" w:themeColor="text1"/>
          <w:lang w:val="en-GB"/>
        </w:rPr>
        <w:t xml:space="preserve"> </w:t>
      </w:r>
      <w:proofErr w:type="spellStart"/>
      <w:r w:rsidRPr="00DD6FDD">
        <w:rPr>
          <w:color w:val="000000" w:themeColor="text1"/>
          <w:lang w:val="en-GB"/>
        </w:rPr>
        <w:t>Enquist</w:t>
      </w:r>
      <w:proofErr w:type="spellEnd"/>
      <w:r w:rsidRPr="00745164">
        <w:rPr>
          <w:color w:val="000000" w:themeColor="text1"/>
          <w:lang w:val="en-GB"/>
        </w:rPr>
        <w:t>, B. J</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2007</w:t>
      </w:r>
      <w:r w:rsidRPr="00745164">
        <w:rPr>
          <w:color w:val="000000" w:themeColor="text1"/>
          <w:lang w:val="en-GB"/>
        </w:rPr>
        <w:t>)</w:t>
      </w:r>
      <w:r w:rsidRPr="00DD6FDD">
        <w:rPr>
          <w:color w:val="000000" w:themeColor="text1"/>
          <w:lang w:val="en-GB"/>
        </w:rPr>
        <w:t xml:space="preserve">. Relationships between body size and abundance in ecology. </w:t>
      </w:r>
      <w:r w:rsidRPr="00DD6FDD">
        <w:rPr>
          <w:i/>
          <w:iCs/>
          <w:color w:val="000000" w:themeColor="text1"/>
          <w:lang w:val="en-GB"/>
        </w:rPr>
        <w:t>Trends in Ecology and Evolution</w:t>
      </w:r>
      <w:r w:rsidRPr="00745164">
        <w:rPr>
          <w:i/>
          <w:iCs/>
          <w:color w:val="000000" w:themeColor="text1"/>
          <w:lang w:val="en-GB"/>
        </w:rPr>
        <w:t>,</w:t>
      </w:r>
      <w:r w:rsidRPr="00DD6FDD">
        <w:rPr>
          <w:color w:val="000000" w:themeColor="text1"/>
          <w:lang w:val="en-GB"/>
        </w:rPr>
        <w:t xml:space="preserve"> 22</w:t>
      </w:r>
      <w:r w:rsidRPr="00745164">
        <w:rPr>
          <w:color w:val="000000" w:themeColor="text1"/>
          <w:lang w:val="en-GB"/>
        </w:rPr>
        <w:t xml:space="preserve">, </w:t>
      </w:r>
      <w:r w:rsidRPr="00DD6FDD">
        <w:rPr>
          <w:color w:val="000000" w:themeColor="text1"/>
          <w:lang w:val="en-GB"/>
        </w:rPr>
        <w:t>323</w:t>
      </w:r>
      <w:r w:rsidRPr="00745164">
        <w:rPr>
          <w:color w:val="000000" w:themeColor="text1"/>
          <w:lang w:val="en-GB"/>
        </w:rPr>
        <w:t>–</w:t>
      </w:r>
      <w:r w:rsidRPr="00DD6FDD">
        <w:rPr>
          <w:color w:val="000000" w:themeColor="text1"/>
          <w:lang w:val="en-GB"/>
        </w:rPr>
        <w:t>330.</w:t>
      </w:r>
    </w:p>
    <w:p w14:paraId="1E1EB81A" w14:textId="14CEDDD4" w:rsidR="00745164" w:rsidRPr="00DD6FDD" w:rsidDel="004F24FA" w:rsidRDefault="004B4378" w:rsidP="00BE4079">
      <w:pPr>
        <w:spacing w:line="480" w:lineRule="auto"/>
        <w:ind w:left="720" w:hanging="720"/>
        <w:jc w:val="both"/>
        <w:rPr>
          <w:del w:id="81" w:author="Wesner, Jeff S" w:date="2023-02-21T13:24:00Z"/>
          <w:color w:val="000000" w:themeColor="text1"/>
          <w:shd w:val="clear" w:color="auto" w:fill="FFFFFF"/>
          <w:lang w:val="en-GB"/>
        </w:rPr>
      </w:pPr>
      <w:del w:id="82" w:author="Wesner, Jeff S" w:date="2023-02-21T13:24:00Z">
        <w:r w:rsidRPr="00DD6FDD" w:rsidDel="004F24FA">
          <w:rPr>
            <w:color w:val="000000" w:themeColor="text1"/>
            <w:shd w:val="clear" w:color="auto" w:fill="FFFFFF"/>
            <w:lang w:val="en-GB"/>
          </w:rPr>
          <w:delText>Wickham</w:delText>
        </w:r>
        <w:r w:rsidRPr="00745164" w:rsidDel="004F24FA">
          <w:rPr>
            <w:color w:val="000000" w:themeColor="text1"/>
            <w:shd w:val="clear" w:color="auto" w:fill="FFFFFF"/>
            <w:lang w:val="en-GB"/>
          </w:rPr>
          <w:delText>,</w:delText>
        </w:r>
        <w:r w:rsidRPr="00DD6FDD" w:rsidDel="004F24FA">
          <w:rPr>
            <w:color w:val="000000" w:themeColor="text1"/>
            <w:shd w:val="clear" w:color="auto" w:fill="FFFFFF"/>
            <w:lang w:val="en-GB"/>
          </w:rPr>
          <w:delText xml:space="preserve"> H</w:delText>
        </w:r>
        <w:r w:rsidRPr="00745164" w:rsidDel="004F24FA">
          <w:rPr>
            <w:color w:val="000000" w:themeColor="text1"/>
            <w:shd w:val="clear" w:color="auto" w:fill="FFFFFF"/>
            <w:lang w:val="en-GB"/>
          </w:rPr>
          <w:delText>.</w:delText>
        </w:r>
        <w:r w:rsidRPr="00DD6FDD" w:rsidDel="004F24FA">
          <w:rPr>
            <w:color w:val="000000" w:themeColor="text1"/>
            <w:shd w:val="clear" w:color="auto" w:fill="FFFFFF"/>
            <w:lang w:val="en-GB"/>
          </w:rPr>
          <w:delText xml:space="preserve"> (2016). </w:delText>
        </w:r>
        <w:r w:rsidRPr="00DD6FDD" w:rsidDel="004F24FA">
          <w:rPr>
            <w:rStyle w:val="Emphasis"/>
            <w:color w:val="000000" w:themeColor="text1"/>
            <w:shd w:val="clear" w:color="auto" w:fill="FFFFFF"/>
            <w:lang w:val="en-GB"/>
          </w:rPr>
          <w:delText>ggplot2: Elegant Graphics for D</w:delText>
        </w:r>
        <w:r w:rsidRPr="00DD6FDD" w:rsidDel="004F24FA">
          <w:rPr>
            <w:rStyle w:val="Emphasis"/>
            <w:color w:val="000000" w:themeColor="text1"/>
            <w:shd w:val="clear" w:color="auto" w:fill="FFFFFF"/>
            <w:lang w:val="en-GB"/>
          </w:rPr>
          <w:delText>ata Analysis</w:delText>
        </w:r>
        <w:r w:rsidRPr="00DD6FDD" w:rsidDel="004F24FA">
          <w:rPr>
            <w:color w:val="000000" w:themeColor="text1"/>
            <w:shd w:val="clear" w:color="auto" w:fill="FFFFFF"/>
            <w:lang w:val="en-GB"/>
          </w:rPr>
          <w:delText xml:space="preserve">. </w:delText>
        </w:r>
        <w:r w:rsidRPr="00745164" w:rsidDel="004F24FA">
          <w:rPr>
            <w:color w:val="000000" w:themeColor="text1"/>
            <w:shd w:val="clear" w:color="auto" w:fill="FFFFFF"/>
            <w:lang w:val="en-GB"/>
          </w:rPr>
          <w:delText xml:space="preserve">New York: </w:delText>
        </w:r>
        <w:r w:rsidRPr="00DD6FDD" w:rsidDel="004F24FA">
          <w:rPr>
            <w:color w:val="000000" w:themeColor="text1"/>
            <w:shd w:val="clear" w:color="auto" w:fill="FFFFFF"/>
            <w:lang w:val="en-GB"/>
          </w:rPr>
          <w:delText>Springer-Verlag</w:delText>
        </w:r>
        <w:r w:rsidRPr="00745164" w:rsidDel="004F24FA">
          <w:rPr>
            <w:color w:val="000000" w:themeColor="text1"/>
            <w:shd w:val="clear" w:color="auto" w:fill="FFFFFF"/>
            <w:lang w:val="en-GB"/>
          </w:rPr>
          <w:delText>.</w:delText>
        </w:r>
      </w:del>
    </w:p>
    <w:p w14:paraId="1B897D36" w14:textId="66FD985A" w:rsidR="00745164" w:rsidRPr="00DD6FDD" w:rsidDel="004F24FA" w:rsidRDefault="004B4378" w:rsidP="00BE4079">
      <w:pPr>
        <w:spacing w:line="480" w:lineRule="auto"/>
        <w:ind w:left="720" w:hanging="720"/>
        <w:jc w:val="both"/>
        <w:rPr>
          <w:del w:id="83" w:author="Wesner, Jeff S" w:date="2023-02-21T13:24:00Z"/>
          <w:bCs/>
          <w:color w:val="000000" w:themeColor="text1"/>
          <w:lang w:val="en-GB"/>
        </w:rPr>
      </w:pPr>
      <w:del w:id="84" w:author="Wesner, Jeff S" w:date="2023-02-21T13:24:00Z">
        <w:r w:rsidRPr="00DD6FDD" w:rsidDel="004F24FA">
          <w:rPr>
            <w:bCs/>
            <w:color w:val="000000" w:themeColor="text1"/>
            <w:lang w:val="en-GB"/>
          </w:rPr>
          <w:delText>Wickham</w:delText>
        </w:r>
        <w:r w:rsidRPr="00745164" w:rsidDel="004F24FA">
          <w:rPr>
            <w:bCs/>
            <w:color w:val="000000" w:themeColor="text1"/>
            <w:lang w:val="en-GB"/>
          </w:rPr>
          <w:delText>,</w:delText>
        </w:r>
        <w:r w:rsidRPr="00DD6FDD" w:rsidDel="004F24FA">
          <w:rPr>
            <w:bCs/>
            <w:color w:val="000000" w:themeColor="text1"/>
            <w:lang w:val="en-GB"/>
          </w:rPr>
          <w:delText xml:space="preserve"> H</w:delText>
        </w:r>
        <w:r w:rsidRPr="00745164" w:rsidDel="004F24FA">
          <w:rPr>
            <w:bCs/>
            <w:color w:val="000000" w:themeColor="text1"/>
            <w:lang w:val="en-GB"/>
          </w:rPr>
          <w:delText>.</w:delText>
        </w:r>
        <w:r w:rsidRPr="00DD6FDD" w:rsidDel="004F24FA">
          <w:rPr>
            <w:bCs/>
            <w:color w:val="000000" w:themeColor="text1"/>
            <w:lang w:val="en-GB"/>
          </w:rPr>
          <w:delText>, François</w:delText>
        </w:r>
        <w:r w:rsidRPr="00745164" w:rsidDel="004F24FA">
          <w:rPr>
            <w:bCs/>
            <w:color w:val="000000" w:themeColor="text1"/>
            <w:lang w:val="en-GB"/>
          </w:rPr>
          <w:delText>,</w:delText>
        </w:r>
        <w:r w:rsidRPr="00DD6FDD" w:rsidDel="004F24FA">
          <w:rPr>
            <w:bCs/>
            <w:color w:val="000000" w:themeColor="text1"/>
            <w:lang w:val="en-GB"/>
          </w:rPr>
          <w:delText xml:space="preserve"> R</w:delText>
        </w:r>
        <w:r w:rsidRPr="00745164" w:rsidDel="004F24FA">
          <w:rPr>
            <w:bCs/>
            <w:color w:val="000000" w:themeColor="text1"/>
            <w:lang w:val="en-GB"/>
          </w:rPr>
          <w:delText>.</w:delText>
        </w:r>
        <w:r w:rsidRPr="00DD6FDD" w:rsidDel="004F24FA">
          <w:rPr>
            <w:bCs/>
            <w:color w:val="000000" w:themeColor="text1"/>
            <w:lang w:val="en-GB"/>
          </w:rPr>
          <w:delText>, Henry</w:delText>
        </w:r>
        <w:r w:rsidRPr="00745164" w:rsidDel="004F24FA">
          <w:rPr>
            <w:bCs/>
            <w:color w:val="000000" w:themeColor="text1"/>
            <w:lang w:val="en-GB"/>
          </w:rPr>
          <w:delText>,</w:delText>
        </w:r>
        <w:r w:rsidRPr="00DD6FDD" w:rsidDel="004F24FA">
          <w:rPr>
            <w:bCs/>
            <w:color w:val="000000" w:themeColor="text1"/>
            <w:lang w:val="en-GB"/>
          </w:rPr>
          <w:delText xml:space="preserve"> L</w:delText>
        </w:r>
        <w:r w:rsidRPr="00745164" w:rsidDel="004F24FA">
          <w:rPr>
            <w:bCs/>
            <w:color w:val="000000" w:themeColor="text1"/>
            <w:lang w:val="en-GB"/>
          </w:rPr>
          <w:delText>.</w:delText>
        </w:r>
        <w:r w:rsidRPr="00DD6FDD" w:rsidDel="004F24FA">
          <w:rPr>
            <w:bCs/>
            <w:color w:val="000000" w:themeColor="text1"/>
            <w:lang w:val="en-GB"/>
          </w:rPr>
          <w:delText xml:space="preserve">, </w:delText>
        </w:r>
        <w:r w:rsidRPr="00745164" w:rsidDel="004F24FA">
          <w:rPr>
            <w:bCs/>
            <w:color w:val="000000" w:themeColor="text1"/>
            <w:lang w:val="en-GB"/>
          </w:rPr>
          <w:delText xml:space="preserve">&amp; </w:delText>
        </w:r>
        <w:r w:rsidRPr="00DD6FDD" w:rsidDel="004F24FA">
          <w:rPr>
            <w:bCs/>
            <w:color w:val="000000" w:themeColor="text1"/>
            <w:lang w:val="en-GB"/>
          </w:rPr>
          <w:delText>Müller</w:delText>
        </w:r>
        <w:r w:rsidRPr="00745164" w:rsidDel="004F24FA">
          <w:rPr>
            <w:bCs/>
            <w:color w:val="000000" w:themeColor="text1"/>
            <w:lang w:val="en-GB"/>
          </w:rPr>
          <w:delText>,</w:delText>
        </w:r>
        <w:r w:rsidRPr="00DD6FDD" w:rsidDel="004F24FA">
          <w:rPr>
            <w:bCs/>
            <w:color w:val="000000" w:themeColor="text1"/>
            <w:lang w:val="en-GB"/>
          </w:rPr>
          <w:delText xml:space="preserve"> K</w:delText>
        </w:r>
        <w:r w:rsidRPr="00745164" w:rsidDel="004F24FA">
          <w:rPr>
            <w:bCs/>
            <w:color w:val="000000" w:themeColor="text1"/>
            <w:lang w:val="en-GB"/>
          </w:rPr>
          <w:delText>.</w:delText>
        </w:r>
        <w:r w:rsidRPr="00DD6FDD" w:rsidDel="004F24FA">
          <w:rPr>
            <w:bCs/>
            <w:color w:val="000000" w:themeColor="text1"/>
            <w:lang w:val="en-GB"/>
          </w:rPr>
          <w:delText xml:space="preserve"> (2022). dplyr: A Grammar of Data Manipulation. </w:delText>
        </w:r>
        <w:r w:rsidDel="004F24FA">
          <w:rPr>
            <w:rStyle w:val="Hyperlink"/>
            <w:bCs/>
            <w:color w:val="000000" w:themeColor="text1"/>
            <w:lang w:val="en-GB"/>
          </w:rPr>
          <w:fldChar w:fldCharType="begin"/>
        </w:r>
        <w:r w:rsidDel="004F24FA">
          <w:rPr>
            <w:rStyle w:val="Hyperlink"/>
            <w:bCs/>
            <w:color w:val="000000" w:themeColor="text1"/>
            <w:lang w:val="en-GB"/>
          </w:rPr>
          <w:delInstrText xml:space="preserve"> HYPERLINK "https://dplyr.tidyverse.org" </w:delInstrText>
        </w:r>
        <w:r w:rsidDel="004F24FA">
          <w:rPr>
            <w:rStyle w:val="Hyperlink"/>
            <w:bCs/>
            <w:color w:val="000000" w:themeColor="text1"/>
            <w:lang w:val="en-GB"/>
          </w:rPr>
          <w:fldChar w:fldCharType="separate"/>
        </w:r>
        <w:r w:rsidRPr="00DD6FDD" w:rsidDel="004F24FA">
          <w:rPr>
            <w:rStyle w:val="Hyperlink"/>
            <w:bCs/>
            <w:color w:val="000000" w:themeColor="text1"/>
            <w:lang w:val="en-GB"/>
          </w:rPr>
          <w:delText>https://dplyr.tidyverse.org</w:delText>
        </w:r>
        <w:r w:rsidDel="004F24FA">
          <w:rPr>
            <w:rStyle w:val="Hyperlink"/>
            <w:bCs/>
            <w:color w:val="000000" w:themeColor="text1"/>
            <w:lang w:val="en-GB"/>
          </w:rPr>
          <w:fldChar w:fldCharType="end"/>
        </w:r>
        <w:r w:rsidRPr="00DD6FDD" w:rsidDel="004F24FA">
          <w:rPr>
            <w:bCs/>
            <w:color w:val="000000" w:themeColor="text1"/>
            <w:lang w:val="en-GB"/>
          </w:rPr>
          <w:delText xml:space="preserve">. </w:delText>
        </w:r>
      </w:del>
    </w:p>
    <w:p w14:paraId="04954A33" w14:textId="0E9ECE7D" w:rsidR="00745164" w:rsidRPr="00DD6FDD" w:rsidRDefault="004B4378" w:rsidP="00BE4079">
      <w:pPr>
        <w:spacing w:line="480" w:lineRule="auto"/>
        <w:ind w:left="720" w:hanging="720"/>
        <w:jc w:val="both"/>
        <w:rPr>
          <w:color w:val="000000" w:themeColor="text1"/>
          <w:lang w:val="en-GB"/>
        </w:rPr>
      </w:pPr>
      <w:proofErr w:type="spellStart"/>
      <w:r w:rsidRPr="00DD6FDD">
        <w:rPr>
          <w:color w:val="000000" w:themeColor="text1"/>
          <w:lang w:val="en-GB"/>
        </w:rPr>
        <w:t>Wollrab</w:t>
      </w:r>
      <w:proofErr w:type="spellEnd"/>
      <w:r w:rsidRPr="00DD6FDD">
        <w:rPr>
          <w:color w:val="000000" w:themeColor="text1"/>
          <w:lang w:val="en-GB"/>
        </w:rPr>
        <w:t xml:space="preserve">, S., </w:t>
      </w:r>
      <w:r w:rsidRPr="00745164">
        <w:rPr>
          <w:color w:val="000000" w:themeColor="text1"/>
          <w:lang w:val="en-GB"/>
        </w:rPr>
        <w:t>&amp;</w:t>
      </w:r>
      <w:r w:rsidRPr="00DD6FDD">
        <w:rPr>
          <w:color w:val="000000" w:themeColor="text1"/>
          <w:lang w:val="en-GB"/>
        </w:rPr>
        <w:t xml:space="preserve"> Diehl</w:t>
      </w:r>
      <w:r w:rsidRPr="00745164">
        <w:rPr>
          <w:color w:val="000000" w:themeColor="text1"/>
          <w:lang w:val="en-GB"/>
        </w:rPr>
        <w:t>,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2015</w:t>
      </w:r>
      <w:r w:rsidRPr="00745164">
        <w:rPr>
          <w:color w:val="000000" w:themeColor="text1"/>
          <w:lang w:val="en-GB"/>
        </w:rPr>
        <w:t>)</w:t>
      </w:r>
      <w:r w:rsidRPr="00DD6FDD">
        <w:rPr>
          <w:color w:val="000000" w:themeColor="text1"/>
          <w:lang w:val="en-GB"/>
        </w:rPr>
        <w:t xml:space="preserve">. Bottom‐up responses of the lower oceanic food web are sensitive to copepod mortality and feeding </w:t>
      </w:r>
      <w:proofErr w:type="spellStart"/>
      <w:r w:rsidRPr="00DD6FDD">
        <w:rPr>
          <w:color w:val="000000" w:themeColor="text1"/>
          <w:lang w:val="en-GB"/>
        </w:rPr>
        <w:t>behavior</w:t>
      </w:r>
      <w:proofErr w:type="spellEnd"/>
      <w:r w:rsidRPr="00DD6FDD">
        <w:rPr>
          <w:i/>
          <w:iCs/>
          <w:color w:val="000000" w:themeColor="text1"/>
          <w:lang w:val="en-GB"/>
        </w:rPr>
        <w:t>. Limnology and Oceanography</w:t>
      </w:r>
      <w:r w:rsidRPr="00745164">
        <w:rPr>
          <w:i/>
          <w:iCs/>
          <w:color w:val="000000" w:themeColor="text1"/>
          <w:lang w:val="en-GB"/>
        </w:rPr>
        <w:t>,</w:t>
      </w:r>
      <w:r w:rsidRPr="00DD6FDD">
        <w:rPr>
          <w:color w:val="000000" w:themeColor="text1"/>
          <w:lang w:val="en-GB"/>
        </w:rPr>
        <w:t xml:space="preserve"> 60</w:t>
      </w:r>
      <w:r w:rsidRPr="00745164">
        <w:rPr>
          <w:color w:val="000000" w:themeColor="text1"/>
          <w:lang w:val="en-GB"/>
        </w:rPr>
        <w:t>,</w:t>
      </w:r>
      <w:r w:rsidRPr="00DD6FDD">
        <w:rPr>
          <w:color w:val="000000" w:themeColor="text1"/>
          <w:lang w:val="en-GB"/>
        </w:rPr>
        <w:t xml:space="preserve"> 641–656.</w:t>
      </w:r>
    </w:p>
    <w:p w14:paraId="6E4C483D" w14:textId="1AC9C22C"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Woodward, G., B. </w:t>
      </w:r>
      <w:proofErr w:type="spellStart"/>
      <w:r w:rsidRPr="00DD6FDD">
        <w:rPr>
          <w:color w:val="000000" w:themeColor="text1"/>
          <w:lang w:val="en-GB"/>
        </w:rPr>
        <w:t>Ebenman</w:t>
      </w:r>
      <w:proofErr w:type="spellEnd"/>
      <w:r w:rsidRPr="00DD6FDD">
        <w:rPr>
          <w:color w:val="000000" w:themeColor="text1"/>
          <w:lang w:val="en-GB"/>
        </w:rPr>
        <w:t xml:space="preserve">, </w:t>
      </w:r>
      <w:r w:rsidRPr="00745164">
        <w:rPr>
          <w:color w:val="000000" w:themeColor="text1"/>
          <w:lang w:val="en-GB"/>
        </w:rPr>
        <w:t xml:space="preserve">B., </w:t>
      </w:r>
      <w:r w:rsidRPr="00DD6FDD">
        <w:rPr>
          <w:color w:val="000000" w:themeColor="text1"/>
          <w:lang w:val="en-GB"/>
        </w:rPr>
        <w:t xml:space="preserve">Emmerson, </w:t>
      </w:r>
      <w:r w:rsidRPr="00745164">
        <w:rPr>
          <w:color w:val="000000" w:themeColor="text1"/>
          <w:lang w:val="en-GB"/>
        </w:rPr>
        <w:t xml:space="preserve">M., </w:t>
      </w:r>
      <w:r w:rsidRPr="00DD6FDD">
        <w:rPr>
          <w:color w:val="000000" w:themeColor="text1"/>
          <w:lang w:val="en-GB"/>
        </w:rPr>
        <w:t xml:space="preserve">Montoya, </w:t>
      </w:r>
      <w:r w:rsidRPr="00745164">
        <w:rPr>
          <w:color w:val="000000" w:themeColor="text1"/>
          <w:lang w:val="en-GB"/>
        </w:rPr>
        <w:t xml:space="preserve">J. M., </w:t>
      </w:r>
      <w:r w:rsidRPr="00DD6FDD">
        <w:rPr>
          <w:color w:val="000000" w:themeColor="text1"/>
          <w:lang w:val="en-GB"/>
        </w:rPr>
        <w:t xml:space="preserve">Olesen, </w:t>
      </w:r>
      <w:r w:rsidRPr="00745164">
        <w:rPr>
          <w:color w:val="000000" w:themeColor="text1"/>
          <w:lang w:val="en-GB"/>
        </w:rPr>
        <w:t xml:space="preserve">J. M., </w:t>
      </w:r>
      <w:proofErr w:type="spellStart"/>
      <w:r w:rsidRPr="00DD6FDD">
        <w:rPr>
          <w:color w:val="000000" w:themeColor="text1"/>
          <w:lang w:val="en-GB"/>
        </w:rPr>
        <w:t>Valido</w:t>
      </w:r>
      <w:proofErr w:type="spellEnd"/>
      <w:r w:rsidRPr="00DD6FDD">
        <w:rPr>
          <w:color w:val="000000" w:themeColor="text1"/>
          <w:lang w:val="en-GB"/>
        </w:rPr>
        <w:t>,</w:t>
      </w:r>
      <w:r w:rsidRPr="00745164">
        <w:rPr>
          <w:color w:val="000000" w:themeColor="text1"/>
          <w:lang w:val="en-GB"/>
        </w:rPr>
        <w:t xml:space="preserve"> A., &amp; </w:t>
      </w:r>
      <w:r w:rsidRPr="00DD6FDD">
        <w:rPr>
          <w:color w:val="000000" w:themeColor="text1"/>
          <w:lang w:val="en-GB"/>
        </w:rPr>
        <w:t>Warren</w:t>
      </w:r>
      <w:r w:rsidRPr="00745164">
        <w:rPr>
          <w:color w:val="000000" w:themeColor="text1"/>
          <w:lang w:val="en-GB"/>
        </w:rPr>
        <w:t>, P. H</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2005</w:t>
      </w:r>
      <w:r w:rsidRPr="00745164">
        <w:rPr>
          <w:color w:val="000000" w:themeColor="text1"/>
          <w:lang w:val="en-GB"/>
        </w:rPr>
        <w:t>)</w:t>
      </w:r>
      <w:r w:rsidRPr="00DD6FDD">
        <w:rPr>
          <w:color w:val="000000" w:themeColor="text1"/>
          <w:lang w:val="en-GB"/>
        </w:rPr>
        <w:t xml:space="preserve">. Body size in ecological networks. </w:t>
      </w:r>
      <w:r w:rsidRPr="00DD6FDD">
        <w:rPr>
          <w:i/>
          <w:iCs/>
          <w:color w:val="000000" w:themeColor="text1"/>
          <w:lang w:val="en-GB"/>
        </w:rPr>
        <w:t>Trends in Ecology and Evolution</w:t>
      </w:r>
      <w:r w:rsidRPr="00745164">
        <w:rPr>
          <w:i/>
          <w:iCs/>
          <w:color w:val="000000" w:themeColor="text1"/>
          <w:lang w:val="en-GB"/>
        </w:rPr>
        <w:t>,</w:t>
      </w:r>
      <w:r w:rsidRPr="00DD6FDD">
        <w:rPr>
          <w:color w:val="000000" w:themeColor="text1"/>
          <w:lang w:val="en-GB"/>
        </w:rPr>
        <w:t xml:space="preserve"> 20</w:t>
      </w:r>
      <w:r w:rsidRPr="00745164">
        <w:rPr>
          <w:color w:val="000000" w:themeColor="text1"/>
          <w:lang w:val="en-GB"/>
        </w:rPr>
        <w:t xml:space="preserve">, </w:t>
      </w:r>
      <w:r w:rsidRPr="00DD6FDD">
        <w:rPr>
          <w:color w:val="000000" w:themeColor="text1"/>
          <w:lang w:val="en-GB"/>
        </w:rPr>
        <w:t>402–409.</w:t>
      </w:r>
    </w:p>
    <w:p w14:paraId="7F7C3176" w14:textId="28EB28FD" w:rsidR="00745164" w:rsidRPr="00DD6FDD" w:rsidRDefault="004B4378"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Woodward, G</w:t>
      </w:r>
      <w:r w:rsidRPr="00745164">
        <w:rPr>
          <w:color w:val="000000" w:themeColor="text1"/>
          <w:shd w:val="clear" w:color="auto" w:fill="FFFFFF"/>
          <w:lang w:val="en-GB"/>
        </w:rPr>
        <w:t>.</w:t>
      </w:r>
      <w:r w:rsidRPr="00DD6FDD">
        <w:rPr>
          <w:color w:val="000000" w:themeColor="text1"/>
          <w:shd w:val="clear" w:color="auto" w:fill="FFFFFF"/>
          <w:lang w:val="en-GB"/>
        </w:rPr>
        <w:t xml:space="preserve">, Perkins, </w:t>
      </w:r>
      <w:r w:rsidRPr="00745164">
        <w:rPr>
          <w:color w:val="000000" w:themeColor="text1"/>
          <w:shd w:val="clear" w:color="auto" w:fill="FFFFFF"/>
          <w:lang w:val="en-GB"/>
        </w:rPr>
        <w:t>D. M., &amp;</w:t>
      </w:r>
      <w:r w:rsidRPr="00DD6FDD">
        <w:rPr>
          <w:color w:val="000000" w:themeColor="text1"/>
          <w:shd w:val="clear" w:color="auto" w:fill="FFFFFF"/>
          <w:lang w:val="en-GB"/>
        </w:rPr>
        <w:t xml:space="preserve"> Brown</w:t>
      </w:r>
      <w:r w:rsidRPr="00745164">
        <w:rPr>
          <w:color w:val="000000" w:themeColor="text1"/>
          <w:shd w:val="clear" w:color="auto" w:fill="FFFFFF"/>
          <w:lang w:val="en-GB"/>
        </w:rPr>
        <w:t>, L. E</w:t>
      </w:r>
      <w:r w:rsidRPr="00DD6FDD">
        <w:rPr>
          <w:color w:val="000000" w:themeColor="text1"/>
          <w:shd w:val="clear" w:color="auto" w:fill="FFFFFF"/>
          <w:lang w:val="en-GB"/>
        </w:rPr>
        <w:t xml:space="preserve">. </w:t>
      </w:r>
      <w:r w:rsidRPr="00745164">
        <w:rPr>
          <w:color w:val="000000" w:themeColor="text1"/>
          <w:shd w:val="clear" w:color="auto" w:fill="FFFFFF"/>
          <w:lang w:val="en-GB"/>
        </w:rPr>
        <w:t xml:space="preserve">(2010). </w:t>
      </w:r>
      <w:r w:rsidRPr="00DD6FDD">
        <w:rPr>
          <w:color w:val="000000" w:themeColor="text1"/>
          <w:shd w:val="clear" w:color="auto" w:fill="FFFFFF"/>
          <w:lang w:val="en-GB"/>
        </w:rPr>
        <w:t>Climate change and freshwater ecosystems: impacts across multiple levels of organization.</w:t>
      </w:r>
      <w:r w:rsidRPr="00745164">
        <w:rPr>
          <w:color w:val="000000" w:themeColor="text1"/>
          <w:shd w:val="clear" w:color="auto" w:fill="FFFFFF"/>
          <w:lang w:val="en-GB"/>
        </w:rPr>
        <w:t xml:space="preserve"> </w:t>
      </w:r>
      <w:r w:rsidRPr="00DD6FDD">
        <w:rPr>
          <w:i/>
          <w:iCs/>
          <w:color w:val="000000" w:themeColor="text1"/>
          <w:shd w:val="clear" w:color="auto" w:fill="FFFFFF"/>
          <w:lang w:val="en-GB"/>
        </w:rPr>
        <w:t>Philosophical Transactions</w:t>
      </w:r>
      <w:r w:rsidRPr="00DD6FDD">
        <w:rPr>
          <w:i/>
          <w:iCs/>
          <w:color w:val="000000" w:themeColor="text1"/>
          <w:shd w:val="clear" w:color="auto" w:fill="FFFFFF"/>
          <w:lang w:val="en-GB"/>
        </w:rPr>
        <w:t xml:space="preserve"> of the Royal Society B: Biological Sciences</w:t>
      </w:r>
      <w:r w:rsidRPr="00745164">
        <w:rPr>
          <w:i/>
          <w:iCs/>
          <w:color w:val="000000" w:themeColor="text1"/>
          <w:shd w:val="clear" w:color="auto" w:fill="FFFFFF"/>
          <w:lang w:val="en-GB"/>
        </w:rPr>
        <w:t>,</w:t>
      </w:r>
      <w:r w:rsidRPr="00745164">
        <w:rPr>
          <w:color w:val="000000" w:themeColor="text1"/>
          <w:shd w:val="clear" w:color="auto" w:fill="FFFFFF"/>
          <w:lang w:val="en-GB"/>
        </w:rPr>
        <w:t xml:space="preserve"> </w:t>
      </w:r>
      <w:r w:rsidRPr="00DD6FDD">
        <w:rPr>
          <w:color w:val="000000" w:themeColor="text1"/>
          <w:shd w:val="clear" w:color="auto" w:fill="FFFFFF"/>
          <w:lang w:val="en-GB"/>
        </w:rPr>
        <w:t>365, 2093</w:t>
      </w:r>
      <w:r w:rsidRPr="00745164">
        <w:rPr>
          <w:color w:val="000000" w:themeColor="text1"/>
          <w:shd w:val="clear" w:color="auto" w:fill="FFFFFF"/>
          <w:lang w:val="en-GB"/>
        </w:rPr>
        <w:t>–</w:t>
      </w:r>
      <w:r w:rsidRPr="00DD6FDD">
        <w:rPr>
          <w:color w:val="000000" w:themeColor="text1"/>
          <w:shd w:val="clear" w:color="auto" w:fill="FFFFFF"/>
          <w:lang w:val="en-GB"/>
        </w:rPr>
        <w:t>2106.</w:t>
      </w:r>
    </w:p>
    <w:p w14:paraId="5A826BE2" w14:textId="5691E6DD" w:rsidR="00745164" w:rsidRPr="00DD6FDD" w:rsidRDefault="004B4378"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Xiao, M., Li, M.</w:t>
      </w:r>
      <w:r w:rsidRPr="00745164">
        <w:rPr>
          <w:color w:val="000000" w:themeColor="text1"/>
          <w:shd w:val="clear" w:color="auto" w:fill="FFFFFF"/>
          <w:lang w:val="en-GB"/>
        </w:rPr>
        <w:t>,</w:t>
      </w:r>
      <w:r w:rsidRPr="00DD6FDD">
        <w:rPr>
          <w:color w:val="000000" w:themeColor="text1"/>
          <w:shd w:val="clear" w:color="auto" w:fill="FFFFFF"/>
          <w:lang w:val="en-GB"/>
        </w:rPr>
        <w:t xml:space="preserve"> </w:t>
      </w:r>
      <w:r w:rsidRPr="00745164">
        <w:rPr>
          <w:color w:val="000000" w:themeColor="text1"/>
          <w:shd w:val="clear" w:color="auto" w:fill="FFFFFF"/>
          <w:lang w:val="en-GB"/>
        </w:rPr>
        <w:t>&amp;</w:t>
      </w:r>
      <w:r w:rsidRPr="00DD6FDD">
        <w:rPr>
          <w:color w:val="000000" w:themeColor="text1"/>
          <w:shd w:val="clear" w:color="auto" w:fill="FFFFFF"/>
          <w:lang w:val="en-GB"/>
        </w:rPr>
        <w:t xml:space="preserve"> Reynolds, C.</w:t>
      </w:r>
      <w:r w:rsidRPr="00745164">
        <w:rPr>
          <w:color w:val="000000" w:themeColor="text1"/>
          <w:shd w:val="clear" w:color="auto" w:fill="FFFFFF"/>
          <w:lang w:val="en-GB"/>
        </w:rPr>
        <w:t xml:space="preserve"> </w:t>
      </w:r>
      <w:r w:rsidRPr="00DD6FDD">
        <w:rPr>
          <w:color w:val="000000" w:themeColor="text1"/>
          <w:shd w:val="clear" w:color="auto" w:fill="FFFFFF"/>
          <w:lang w:val="en-GB"/>
        </w:rPr>
        <w:t xml:space="preserve">S. </w:t>
      </w:r>
      <w:r w:rsidRPr="00745164">
        <w:rPr>
          <w:color w:val="000000" w:themeColor="text1"/>
          <w:shd w:val="clear" w:color="auto" w:fill="FFFFFF"/>
          <w:lang w:val="en-GB"/>
        </w:rPr>
        <w:t>(</w:t>
      </w:r>
      <w:r w:rsidRPr="00DD6FDD">
        <w:rPr>
          <w:color w:val="000000" w:themeColor="text1"/>
          <w:shd w:val="clear" w:color="auto" w:fill="FFFFFF"/>
          <w:lang w:val="en-GB"/>
        </w:rPr>
        <w:t>2018</w:t>
      </w:r>
      <w:r w:rsidRPr="00745164">
        <w:rPr>
          <w:color w:val="000000" w:themeColor="text1"/>
          <w:shd w:val="clear" w:color="auto" w:fill="FFFFFF"/>
          <w:lang w:val="en-GB"/>
        </w:rPr>
        <w:t>)</w:t>
      </w:r>
      <w:r w:rsidRPr="00DD6FDD">
        <w:rPr>
          <w:color w:val="000000" w:themeColor="text1"/>
          <w:shd w:val="clear" w:color="auto" w:fill="FFFFFF"/>
          <w:lang w:val="en-GB"/>
        </w:rPr>
        <w:t xml:space="preserve">. Colony formation in the cyanobacterium </w:t>
      </w:r>
      <w:r w:rsidRPr="00DD6FDD">
        <w:rPr>
          <w:i/>
          <w:color w:val="000000" w:themeColor="text1"/>
          <w:shd w:val="clear" w:color="auto" w:fill="FFFFFF"/>
          <w:lang w:val="en-GB"/>
        </w:rPr>
        <w:t>Microcystis.</w:t>
      </w:r>
      <w:r w:rsidRPr="00DD6FDD">
        <w:rPr>
          <w:color w:val="000000" w:themeColor="text1"/>
          <w:shd w:val="clear" w:color="auto" w:fill="FFFFFF"/>
          <w:lang w:val="en-GB"/>
        </w:rPr>
        <w:t xml:space="preserve"> </w:t>
      </w:r>
      <w:r w:rsidRPr="00DD6FDD">
        <w:rPr>
          <w:i/>
          <w:color w:val="000000" w:themeColor="text1"/>
          <w:shd w:val="clear" w:color="auto" w:fill="FFFFFF"/>
          <w:lang w:val="en-GB"/>
        </w:rPr>
        <w:t>Biological Reviews</w:t>
      </w:r>
      <w:r w:rsidRPr="00DD6FDD">
        <w:rPr>
          <w:color w:val="000000" w:themeColor="text1"/>
          <w:shd w:val="clear" w:color="auto" w:fill="FFFFFF"/>
          <w:lang w:val="en-GB"/>
        </w:rPr>
        <w:t>, 93</w:t>
      </w:r>
      <w:r w:rsidRPr="00745164">
        <w:rPr>
          <w:color w:val="000000" w:themeColor="text1"/>
          <w:shd w:val="clear" w:color="auto" w:fill="FFFFFF"/>
          <w:lang w:val="en-GB"/>
        </w:rPr>
        <w:t xml:space="preserve">, </w:t>
      </w:r>
      <w:r w:rsidRPr="00DD6FDD">
        <w:rPr>
          <w:color w:val="000000" w:themeColor="text1"/>
          <w:shd w:val="clear" w:color="auto" w:fill="FFFFFF"/>
          <w:lang w:val="en-GB"/>
        </w:rPr>
        <w:t>1399</w:t>
      </w:r>
      <w:r w:rsidRPr="00745164">
        <w:rPr>
          <w:color w:val="000000" w:themeColor="text1"/>
          <w:shd w:val="clear" w:color="auto" w:fill="FFFFFF"/>
          <w:lang w:val="en-GB"/>
        </w:rPr>
        <w:t>–</w:t>
      </w:r>
      <w:r w:rsidRPr="00DD6FDD">
        <w:rPr>
          <w:color w:val="000000" w:themeColor="text1"/>
          <w:shd w:val="clear" w:color="auto" w:fill="FFFFFF"/>
          <w:lang w:val="en-GB"/>
        </w:rPr>
        <w:t>1420.</w:t>
      </w:r>
    </w:p>
    <w:p w14:paraId="5871AC38" w14:textId="231C320D" w:rsidR="00745164" w:rsidRPr="00DD6FDD" w:rsidRDefault="004B4378" w:rsidP="00BE4079">
      <w:pPr>
        <w:spacing w:line="480" w:lineRule="auto"/>
        <w:ind w:left="720" w:hanging="720"/>
        <w:jc w:val="both"/>
        <w:rPr>
          <w:color w:val="000000" w:themeColor="text1"/>
          <w:lang w:val="en-GB"/>
        </w:rPr>
      </w:pPr>
      <w:r w:rsidRPr="00DD6FDD">
        <w:rPr>
          <w:color w:val="000000" w:themeColor="text1"/>
          <w:lang w:val="en-GB"/>
        </w:rPr>
        <w:t xml:space="preserve">Yang, N., Merkel, </w:t>
      </w:r>
      <w:r w:rsidRPr="00745164">
        <w:rPr>
          <w:color w:val="000000" w:themeColor="text1"/>
          <w:lang w:val="en-GB"/>
        </w:rPr>
        <w:t xml:space="preserve">C. A., </w:t>
      </w:r>
      <w:r w:rsidRPr="00DD6FDD">
        <w:rPr>
          <w:color w:val="000000" w:themeColor="text1"/>
          <w:lang w:val="en-GB"/>
        </w:rPr>
        <w:t>Lin,</w:t>
      </w:r>
      <w:r w:rsidRPr="00745164">
        <w:rPr>
          <w:color w:val="000000" w:themeColor="text1"/>
          <w:lang w:val="en-GB"/>
        </w:rPr>
        <w:t xml:space="preserve"> Y. A., </w:t>
      </w:r>
      <w:r w:rsidRPr="00DD6FDD">
        <w:rPr>
          <w:color w:val="000000" w:themeColor="text1"/>
          <w:lang w:val="en-GB"/>
        </w:rPr>
        <w:t xml:space="preserve">Levine, </w:t>
      </w:r>
      <w:r w:rsidRPr="00745164">
        <w:rPr>
          <w:color w:val="000000" w:themeColor="text1"/>
          <w:lang w:val="en-GB"/>
        </w:rPr>
        <w:t xml:space="preserve">N. M., </w:t>
      </w:r>
      <w:proofErr w:type="spellStart"/>
      <w:r w:rsidRPr="00DD6FDD">
        <w:rPr>
          <w:color w:val="000000" w:themeColor="text1"/>
          <w:lang w:val="en-GB"/>
        </w:rPr>
        <w:t>Hawco</w:t>
      </w:r>
      <w:proofErr w:type="spellEnd"/>
      <w:r w:rsidRPr="00DD6FDD">
        <w:rPr>
          <w:color w:val="000000" w:themeColor="text1"/>
          <w:lang w:val="en-GB"/>
        </w:rPr>
        <w:t xml:space="preserve">, </w:t>
      </w:r>
      <w:r w:rsidRPr="00745164">
        <w:rPr>
          <w:color w:val="000000" w:themeColor="text1"/>
          <w:lang w:val="en-GB"/>
        </w:rPr>
        <w:t xml:space="preserve">N. J., </w:t>
      </w:r>
      <w:r w:rsidRPr="00DD6FDD">
        <w:rPr>
          <w:color w:val="000000" w:themeColor="text1"/>
          <w:lang w:val="en-GB"/>
        </w:rPr>
        <w:t>Jiang,</w:t>
      </w:r>
      <w:r w:rsidRPr="00745164">
        <w:rPr>
          <w:color w:val="000000" w:themeColor="text1"/>
          <w:lang w:val="en-GB"/>
        </w:rPr>
        <w:t xml:space="preserve"> H. B.,</w:t>
      </w:r>
      <w:r w:rsidRPr="00DD6FDD">
        <w:rPr>
          <w:color w:val="000000" w:themeColor="text1"/>
          <w:lang w:val="en-GB"/>
        </w:rPr>
        <w:t xml:space="preserve"> </w:t>
      </w:r>
      <w:r w:rsidRPr="00745164">
        <w:rPr>
          <w:color w:val="000000" w:themeColor="text1"/>
          <w:lang w:val="en-GB"/>
        </w:rPr>
        <w:t xml:space="preserve">… </w:t>
      </w:r>
      <w:r w:rsidRPr="00DD6FDD">
        <w:rPr>
          <w:color w:val="000000" w:themeColor="text1"/>
          <w:lang w:val="en-GB"/>
        </w:rPr>
        <w:t xml:space="preserve">D. A. Hutchins.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Warming iron-limited oceans enhance nitrogen fixation and drive biogeographic specialization of the globally important cyanobacterium </w:t>
      </w:r>
      <w:proofErr w:type="spellStart"/>
      <w:r w:rsidRPr="00DD6FDD">
        <w:rPr>
          <w:i/>
          <w:color w:val="000000" w:themeColor="text1"/>
          <w:lang w:val="en-GB"/>
        </w:rPr>
        <w:t>Crocosphaera</w:t>
      </w:r>
      <w:proofErr w:type="spellEnd"/>
      <w:r w:rsidRPr="00DD6FDD">
        <w:rPr>
          <w:color w:val="000000" w:themeColor="text1"/>
          <w:lang w:val="en-GB"/>
        </w:rPr>
        <w:t xml:space="preserve">. </w:t>
      </w:r>
      <w:r w:rsidRPr="00DD6FDD">
        <w:rPr>
          <w:i/>
          <w:color w:val="000000" w:themeColor="text1"/>
          <w:lang w:val="en-GB"/>
        </w:rPr>
        <w:t>Frontiers in Marine Science</w:t>
      </w:r>
      <w:r w:rsidRPr="00745164">
        <w:rPr>
          <w:i/>
          <w:color w:val="000000" w:themeColor="text1"/>
          <w:lang w:val="en-GB"/>
        </w:rPr>
        <w:t>,</w:t>
      </w:r>
      <w:r w:rsidRPr="00DD6FDD">
        <w:rPr>
          <w:color w:val="000000" w:themeColor="text1"/>
          <w:lang w:val="en-GB"/>
        </w:rPr>
        <w:t xml:space="preserve"> 8</w:t>
      </w:r>
      <w:r w:rsidRPr="00745164">
        <w:rPr>
          <w:color w:val="000000" w:themeColor="text1"/>
          <w:lang w:val="en-GB"/>
        </w:rPr>
        <w:t xml:space="preserve">, </w:t>
      </w:r>
      <w:r w:rsidRPr="00DD6FDD">
        <w:rPr>
          <w:color w:val="000000" w:themeColor="text1"/>
          <w:lang w:val="en-GB"/>
        </w:rPr>
        <w:t>118.</w:t>
      </w:r>
    </w:p>
    <w:p w14:paraId="46A928A5" w14:textId="0A4AC907" w:rsidR="009D3086" w:rsidRDefault="004B4378" w:rsidP="00DD6FDD">
      <w:pPr>
        <w:spacing w:line="480" w:lineRule="auto"/>
        <w:ind w:left="720" w:hanging="720"/>
        <w:jc w:val="both"/>
        <w:rPr>
          <w:b/>
          <w:bCs/>
          <w:color w:val="000000" w:themeColor="text1"/>
          <w:lang w:val="en-GB"/>
        </w:rPr>
      </w:pPr>
      <w:proofErr w:type="spellStart"/>
      <w:r w:rsidRPr="00DD6FDD">
        <w:rPr>
          <w:color w:val="000000" w:themeColor="text1"/>
          <w:lang w:val="en-GB"/>
        </w:rPr>
        <w:t>Zohary</w:t>
      </w:r>
      <w:proofErr w:type="spellEnd"/>
      <w:r w:rsidRPr="00DD6FDD">
        <w:rPr>
          <w:color w:val="000000" w:themeColor="text1"/>
          <w:lang w:val="en-GB"/>
        </w:rPr>
        <w:t xml:space="preserve">, T., </w:t>
      </w:r>
      <w:proofErr w:type="spellStart"/>
      <w:r w:rsidRPr="00DD6FDD">
        <w:rPr>
          <w:color w:val="000000" w:themeColor="text1"/>
          <w:lang w:val="en-GB"/>
        </w:rPr>
        <w:t>Flaim</w:t>
      </w:r>
      <w:proofErr w:type="spellEnd"/>
      <w:r w:rsidRPr="00DD6FDD">
        <w:rPr>
          <w:color w:val="000000" w:themeColor="text1"/>
          <w:lang w:val="en-GB"/>
        </w:rPr>
        <w:t xml:space="preserve">, </w:t>
      </w:r>
      <w:r w:rsidRPr="00745164">
        <w:rPr>
          <w:color w:val="000000" w:themeColor="text1"/>
          <w:lang w:val="en-GB"/>
        </w:rPr>
        <w:t>G., &amp;</w:t>
      </w:r>
      <w:r w:rsidRPr="00DD6FDD">
        <w:rPr>
          <w:color w:val="000000" w:themeColor="text1"/>
          <w:lang w:val="en-GB"/>
        </w:rPr>
        <w:t xml:space="preserve"> Sommer</w:t>
      </w:r>
      <w:r w:rsidRPr="00745164">
        <w:rPr>
          <w:color w:val="000000" w:themeColor="text1"/>
          <w:lang w:val="en-GB"/>
        </w:rPr>
        <w:t>, U</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Temperature and the size of freshwater phytoplankton. </w:t>
      </w:r>
      <w:r w:rsidRPr="00DD6FDD">
        <w:rPr>
          <w:i/>
          <w:color w:val="000000" w:themeColor="text1"/>
          <w:lang w:val="en-GB"/>
        </w:rPr>
        <w:t>Hydrobiologia</w:t>
      </w:r>
      <w:r w:rsidRPr="00745164">
        <w:rPr>
          <w:i/>
          <w:color w:val="000000" w:themeColor="text1"/>
          <w:lang w:val="en-GB"/>
        </w:rPr>
        <w:t>,</w:t>
      </w:r>
      <w:r w:rsidRPr="00DD6FDD">
        <w:rPr>
          <w:color w:val="000000" w:themeColor="text1"/>
          <w:lang w:val="en-GB"/>
        </w:rPr>
        <w:t xml:space="preserve"> 848(1)</w:t>
      </w:r>
      <w:r w:rsidRPr="00745164">
        <w:rPr>
          <w:color w:val="000000" w:themeColor="text1"/>
          <w:lang w:val="en-GB"/>
        </w:rPr>
        <w:t>,</w:t>
      </w:r>
      <w:r w:rsidRPr="00DD6FDD">
        <w:rPr>
          <w:color w:val="000000" w:themeColor="text1"/>
          <w:lang w:val="en-GB"/>
        </w:rPr>
        <w:t xml:space="preserve"> 143</w:t>
      </w:r>
      <w:r w:rsidRPr="00745164">
        <w:rPr>
          <w:color w:val="000000" w:themeColor="text1"/>
          <w:lang w:val="en-GB"/>
        </w:rPr>
        <w:t>–</w:t>
      </w:r>
      <w:r w:rsidRPr="00DD6FDD">
        <w:rPr>
          <w:color w:val="000000" w:themeColor="text1"/>
          <w:lang w:val="en-GB"/>
        </w:rPr>
        <w:t>155.</w:t>
      </w:r>
      <w:r>
        <w:rPr>
          <w:b/>
          <w:bCs/>
          <w:color w:val="000000" w:themeColor="text1"/>
          <w:lang w:val="en-GB"/>
        </w:rPr>
        <w:br w:type="page"/>
      </w:r>
    </w:p>
    <w:p w14:paraId="4EA06737" w14:textId="23411939" w:rsidR="00AA1509" w:rsidRDefault="004B4378" w:rsidP="00AA1509">
      <w:pPr>
        <w:spacing w:line="480" w:lineRule="auto"/>
        <w:jc w:val="both"/>
        <w:rPr>
          <w:color w:val="000000" w:themeColor="text1"/>
          <w:lang w:val="en-GB"/>
        </w:rPr>
      </w:pPr>
      <w:commentRangeStart w:id="85"/>
      <w:r w:rsidRPr="00DD6FDD">
        <w:rPr>
          <w:color w:val="000000" w:themeColor="text1"/>
          <w:lang w:val="en-GB"/>
        </w:rPr>
        <w:lastRenderedPageBreak/>
        <w:t>Table 1</w:t>
      </w:r>
      <w:r>
        <w:rPr>
          <w:color w:val="000000" w:themeColor="text1"/>
          <w:lang w:val="en-GB"/>
        </w:rPr>
        <w:t>.</w:t>
      </w:r>
      <w:r w:rsidRPr="00DD6FDD">
        <w:rPr>
          <w:color w:val="000000" w:themeColor="text1"/>
          <w:lang w:val="en-GB"/>
        </w:rPr>
        <w:t xml:space="preserve"> Parameter </w:t>
      </w:r>
      <w:commentRangeEnd w:id="85"/>
      <w:r w:rsidR="004C0879">
        <w:rPr>
          <w:rStyle w:val="CommentReference"/>
          <w:rFonts w:asciiTheme="minorHAnsi" w:eastAsiaTheme="minorHAnsi" w:hAnsiTheme="minorHAnsi" w:cstheme="minorBidi"/>
          <w:lang w:eastAsia="en-US"/>
        </w:rPr>
        <w:commentReference w:id="85"/>
      </w:r>
      <w:r w:rsidRPr="00DD6FDD">
        <w:rPr>
          <w:color w:val="000000" w:themeColor="text1"/>
          <w:lang w:val="en-GB"/>
        </w:rPr>
        <w:t xml:space="preserve">estimates +/- 95% </w:t>
      </w:r>
      <w:proofErr w:type="spellStart"/>
      <w:r w:rsidRPr="00DD6FDD">
        <w:rPr>
          <w:color w:val="000000" w:themeColor="text1"/>
          <w:lang w:val="en-GB"/>
        </w:rPr>
        <w:t>CrI</w:t>
      </w:r>
      <w:proofErr w:type="spellEnd"/>
      <w:r w:rsidRPr="00DD6FDD">
        <w:rPr>
          <w:color w:val="000000" w:themeColor="text1"/>
          <w:lang w:val="en-GB"/>
        </w:rPr>
        <w:t xml:space="preserve"> of the relationship between cell volume (S) and population density (N) of the Bayesian analysis. Fig</w:t>
      </w:r>
      <w:r w:rsidR="002E2F97">
        <w:rPr>
          <w:color w:val="000000" w:themeColor="text1"/>
          <w:lang w:val="en-GB"/>
        </w:rPr>
        <w:t>.</w:t>
      </w:r>
      <w:r w:rsidRPr="00DD6FDD">
        <w:rPr>
          <w:color w:val="000000" w:themeColor="text1"/>
          <w:lang w:val="en-GB"/>
        </w:rPr>
        <w:t xml:space="preserve"> 3 is b</w:t>
      </w:r>
      <w:r w:rsidRPr="00DD6FDD">
        <w:rPr>
          <w:color w:val="000000" w:themeColor="text1"/>
          <w:lang w:val="en-GB"/>
        </w:rPr>
        <w:t xml:space="preserve">ased on </w:t>
      </w:r>
      <w:proofErr w:type="gramStart"/>
      <w:r w:rsidRPr="00DD6FDD">
        <w:rPr>
          <w:color w:val="000000" w:themeColor="text1"/>
          <w:lang w:val="en-GB"/>
        </w:rPr>
        <w:t>this models</w:t>
      </w:r>
      <w:proofErr w:type="gramEnd"/>
      <w:r w:rsidRPr="00DD6FDD">
        <w:rPr>
          <w:color w:val="000000" w:themeColor="text1"/>
          <w:lang w:val="en-GB"/>
        </w:rPr>
        <w:t xml:space="preserve"> and does not incorporate the effects of temperature</w:t>
      </w:r>
      <w:r w:rsidR="00936CA9">
        <w:rPr>
          <w:color w:val="000000" w:themeColor="text1"/>
          <w:lang w:val="en-GB"/>
        </w:rPr>
        <w:t xml:space="preserve"> (T)</w:t>
      </w:r>
      <w:r w:rsidRPr="00DD6FDD">
        <w:rPr>
          <w:color w:val="000000" w:themeColor="text1"/>
          <w:lang w:val="en-GB"/>
        </w:rPr>
        <w:t>, total phosphorous</w:t>
      </w:r>
      <w:r w:rsidR="00936CA9">
        <w:rPr>
          <w:color w:val="000000" w:themeColor="text1"/>
          <w:lang w:val="en-GB"/>
        </w:rPr>
        <w:t xml:space="preserve"> (R)</w:t>
      </w:r>
      <w:r w:rsidRPr="00DD6FDD">
        <w:rPr>
          <w:color w:val="000000" w:themeColor="text1"/>
          <w:lang w:val="en-GB"/>
        </w:rPr>
        <w:t>, and zooplankton</w:t>
      </w:r>
      <w:r w:rsidR="00936CA9">
        <w:rPr>
          <w:color w:val="000000" w:themeColor="text1"/>
          <w:lang w:val="en-GB"/>
        </w:rPr>
        <w:t xml:space="preserve"> (P)</w:t>
      </w:r>
      <w:r w:rsidRPr="00DD6FDD">
        <w:rPr>
          <w:color w:val="000000" w:themeColor="text1"/>
          <w:lang w:val="en-GB"/>
        </w:rPr>
        <w:t>.</w:t>
      </w:r>
      <w:r w:rsidR="00416C10">
        <w:rPr>
          <w:color w:val="000000" w:themeColor="text1"/>
          <w:lang w:val="en-GB"/>
        </w:rPr>
        <w:t xml:space="preserve"> </w:t>
      </w:r>
      <w:r w:rsidR="00416C10" w:rsidRPr="00DD6FDD">
        <w:rPr>
          <w:color w:val="000000" w:themeColor="text1"/>
          <w:lang w:val="en-GB"/>
        </w:rPr>
        <w:t xml:space="preserve">Figure 4, 5, 6 and 7 are based on this model and incorporate the effects of temperature (T), total </w:t>
      </w:r>
      <w:bookmarkStart w:id="86" w:name="_GoBack"/>
      <w:bookmarkEnd w:id="86"/>
      <w:r w:rsidR="00416C10" w:rsidRPr="00DD6FDD">
        <w:rPr>
          <w:color w:val="000000" w:themeColor="text1"/>
          <w:lang w:val="en-GB"/>
        </w:rPr>
        <w:t>phosphorous (R), and zooplankton (P).</w:t>
      </w:r>
      <w:r w:rsidR="00416C10">
        <w:rPr>
          <w:color w:val="000000" w:themeColor="text1"/>
          <w:lang w:val="en-GB"/>
        </w:rPr>
        <w:t xml:space="preserve"> </w:t>
      </w:r>
      <w:r w:rsidR="00936CA9" w:rsidRPr="00807CF5">
        <w:rPr>
          <w:color w:val="000000" w:themeColor="text1"/>
          <w:lang w:val="en-US"/>
        </w:rPr>
        <w:t>We restricted the model to these terms based on a priori hypotheses and performed no model selection steps thereafter.</w:t>
      </w:r>
    </w:p>
    <w:tbl>
      <w:tblPr>
        <w:tblpPr w:leftFromText="180" w:rightFromText="180" w:vertAnchor="text" w:horzAnchor="margin" w:tblpY="46"/>
        <w:tblOverlap w:val="never"/>
        <w:tblW w:w="5000" w:type="pct"/>
        <w:tblCellMar>
          <w:top w:w="15" w:type="dxa"/>
          <w:left w:w="15" w:type="dxa"/>
          <w:bottom w:w="15" w:type="dxa"/>
          <w:right w:w="15" w:type="dxa"/>
        </w:tblCellMar>
        <w:tblLook w:val="04A0" w:firstRow="1" w:lastRow="0" w:firstColumn="1" w:lastColumn="0" w:noHBand="0" w:noVBand="1"/>
      </w:tblPr>
      <w:tblGrid>
        <w:gridCol w:w="2190"/>
        <w:gridCol w:w="4875"/>
        <w:gridCol w:w="2573"/>
      </w:tblGrid>
      <w:tr w:rsidR="00416C10" w14:paraId="7711C6ED" w14:textId="77777777" w:rsidTr="00936CA9">
        <w:trPr>
          <w:trHeight w:val="270"/>
        </w:trPr>
        <w:tc>
          <w:tcPr>
            <w:tcW w:w="1136" w:type="pct"/>
            <w:tcBorders>
              <w:top w:val="single" w:sz="4" w:space="0" w:color="auto"/>
              <w:bottom w:val="single" w:sz="4" w:space="0" w:color="auto"/>
            </w:tcBorders>
          </w:tcPr>
          <w:p w14:paraId="0DCF38DD" w14:textId="77777777" w:rsidR="00416C10" w:rsidRPr="00DD6FDD" w:rsidRDefault="00416C10" w:rsidP="00CC255C">
            <w:pPr>
              <w:spacing w:line="360" w:lineRule="auto"/>
              <w:jc w:val="center"/>
              <w:rPr>
                <w:i/>
                <w:iCs/>
                <w:color w:val="000000" w:themeColor="text1"/>
                <w:lang w:val="en-GB"/>
              </w:rPr>
            </w:pPr>
          </w:p>
        </w:tc>
        <w:tc>
          <w:tcPr>
            <w:tcW w:w="2529" w:type="pct"/>
            <w:tcBorders>
              <w:top w:val="single" w:sz="4" w:space="0" w:color="auto"/>
              <w:bottom w:val="single" w:sz="4" w:space="0" w:color="auto"/>
            </w:tcBorders>
          </w:tcPr>
          <w:p w14:paraId="61C53F0A" w14:textId="77777777" w:rsidR="00416C10" w:rsidRPr="00DD6FDD" w:rsidRDefault="00416C10" w:rsidP="00CC255C">
            <w:pPr>
              <w:spacing w:line="360" w:lineRule="auto"/>
              <w:jc w:val="center"/>
              <w:rPr>
                <w:i/>
                <w:iCs/>
                <w:color w:val="000000" w:themeColor="text1"/>
                <w:lang w:val="en-GB"/>
              </w:rPr>
            </w:pPr>
            <w:r w:rsidRPr="00DD6FDD">
              <w:rPr>
                <w:b/>
                <w:bCs/>
                <w:color w:val="000000" w:themeColor="text1"/>
                <w:lang w:val="en-GB"/>
              </w:rPr>
              <w:t>Total population density</w:t>
            </w:r>
          </w:p>
        </w:tc>
        <w:tc>
          <w:tcPr>
            <w:tcW w:w="1335" w:type="pct"/>
            <w:tcBorders>
              <w:top w:val="single" w:sz="4" w:space="0" w:color="auto"/>
              <w:bottom w:val="single" w:sz="4" w:space="0" w:color="auto"/>
            </w:tcBorders>
          </w:tcPr>
          <w:p w14:paraId="67104AC8" w14:textId="77777777" w:rsidR="00416C10" w:rsidRPr="00DD6FDD" w:rsidRDefault="00416C10" w:rsidP="00CC255C">
            <w:pPr>
              <w:spacing w:line="360" w:lineRule="auto"/>
              <w:jc w:val="center"/>
              <w:rPr>
                <w:i/>
                <w:iCs/>
                <w:color w:val="000000" w:themeColor="text1"/>
                <w:lang w:val="en-GB"/>
              </w:rPr>
            </w:pPr>
          </w:p>
        </w:tc>
      </w:tr>
      <w:tr w:rsidR="00416C10" w14:paraId="0B56C5D0" w14:textId="77777777" w:rsidTr="00936CA9">
        <w:trPr>
          <w:trHeight w:val="270"/>
        </w:trPr>
        <w:tc>
          <w:tcPr>
            <w:tcW w:w="1136" w:type="pct"/>
            <w:tcBorders>
              <w:top w:val="single" w:sz="4" w:space="0" w:color="auto"/>
              <w:bottom w:val="single" w:sz="4" w:space="0" w:color="auto"/>
            </w:tcBorders>
            <w:hideMark/>
          </w:tcPr>
          <w:p w14:paraId="00095E00" w14:textId="0A176563" w:rsidR="00416C10" w:rsidRPr="00DD6FDD" w:rsidRDefault="00416C10" w:rsidP="00CC255C">
            <w:pPr>
              <w:spacing w:line="360" w:lineRule="auto"/>
              <w:jc w:val="center"/>
              <w:rPr>
                <w:color w:val="000000" w:themeColor="text1"/>
                <w:lang w:val="en-GB"/>
              </w:rPr>
            </w:pPr>
            <w:r w:rsidRPr="00DD6FDD">
              <w:rPr>
                <w:i/>
                <w:iCs/>
                <w:color w:val="000000" w:themeColor="text1"/>
                <w:lang w:val="en-GB"/>
              </w:rPr>
              <w:t>Predictors</w:t>
            </w:r>
            <w:r w:rsidR="00936CA9">
              <w:rPr>
                <w:i/>
                <w:iCs/>
                <w:color w:val="000000" w:themeColor="text1"/>
                <w:lang w:val="en-GB"/>
              </w:rPr>
              <w:t>*</w:t>
            </w:r>
          </w:p>
        </w:tc>
        <w:tc>
          <w:tcPr>
            <w:tcW w:w="2529" w:type="pct"/>
            <w:tcBorders>
              <w:top w:val="single" w:sz="4" w:space="0" w:color="auto"/>
              <w:bottom w:val="single" w:sz="4" w:space="0" w:color="auto"/>
            </w:tcBorders>
            <w:hideMark/>
          </w:tcPr>
          <w:p w14:paraId="0267C8B2" w14:textId="6ED6DDA2" w:rsidR="00416C10" w:rsidRPr="00DD6FDD" w:rsidRDefault="00416C10" w:rsidP="00CC255C">
            <w:pPr>
              <w:spacing w:line="360" w:lineRule="auto"/>
              <w:jc w:val="center"/>
              <w:rPr>
                <w:color w:val="000000" w:themeColor="text1"/>
                <w:lang w:val="en-GB"/>
              </w:rPr>
            </w:pPr>
            <w:r w:rsidRPr="00DD6FDD">
              <w:rPr>
                <w:i/>
                <w:iCs/>
                <w:color w:val="000000" w:themeColor="text1"/>
                <w:lang w:val="en-GB"/>
              </w:rPr>
              <w:t>Estimates</w:t>
            </w:r>
            <w:r w:rsidR="00936CA9">
              <w:rPr>
                <w:i/>
                <w:iCs/>
                <w:color w:val="000000" w:themeColor="text1"/>
                <w:lang w:val="en-GB"/>
              </w:rPr>
              <w:t>*</w:t>
            </w:r>
          </w:p>
        </w:tc>
        <w:tc>
          <w:tcPr>
            <w:tcW w:w="1335" w:type="pct"/>
            <w:tcBorders>
              <w:top w:val="single" w:sz="4" w:space="0" w:color="auto"/>
              <w:bottom w:val="single" w:sz="4" w:space="0" w:color="auto"/>
            </w:tcBorders>
            <w:hideMark/>
          </w:tcPr>
          <w:p w14:paraId="628B0BF6" w14:textId="440189FC" w:rsidR="00416C10" w:rsidRPr="00DD6FDD" w:rsidRDefault="00416C10" w:rsidP="00CC255C">
            <w:pPr>
              <w:spacing w:line="360" w:lineRule="auto"/>
              <w:jc w:val="center"/>
              <w:rPr>
                <w:color w:val="000000" w:themeColor="text1"/>
                <w:lang w:val="en-GB"/>
              </w:rPr>
            </w:pPr>
            <w:r w:rsidRPr="00DD6FDD">
              <w:rPr>
                <w:i/>
                <w:iCs/>
                <w:color w:val="000000" w:themeColor="text1"/>
                <w:lang w:val="en-GB"/>
              </w:rPr>
              <w:t>95% CI</w:t>
            </w:r>
            <w:r w:rsidR="00936CA9">
              <w:rPr>
                <w:i/>
                <w:iCs/>
                <w:color w:val="000000" w:themeColor="text1"/>
                <w:lang w:val="en-GB"/>
              </w:rPr>
              <w:t>*</w:t>
            </w:r>
          </w:p>
        </w:tc>
      </w:tr>
      <w:tr w:rsidR="00416C10" w14:paraId="75CF0627" w14:textId="77777777" w:rsidTr="00936CA9">
        <w:trPr>
          <w:trHeight w:val="270"/>
        </w:trPr>
        <w:tc>
          <w:tcPr>
            <w:tcW w:w="1136" w:type="pct"/>
            <w:tcBorders>
              <w:top w:val="single" w:sz="4" w:space="0" w:color="auto"/>
              <w:bottom w:val="single" w:sz="4" w:space="0" w:color="auto"/>
            </w:tcBorders>
          </w:tcPr>
          <w:p w14:paraId="1AEF7DFA" w14:textId="77777777" w:rsidR="00416C10" w:rsidRPr="00DD6FDD" w:rsidRDefault="00416C10" w:rsidP="00CC255C">
            <w:pPr>
              <w:spacing w:line="360" w:lineRule="auto"/>
              <w:jc w:val="center"/>
              <w:rPr>
                <w:b/>
                <w:iCs/>
                <w:color w:val="000000" w:themeColor="text1"/>
                <w:lang w:val="en-GB"/>
              </w:rPr>
            </w:pPr>
            <w:r w:rsidRPr="00DD6FDD">
              <w:rPr>
                <w:b/>
                <w:iCs/>
                <w:color w:val="000000" w:themeColor="text1"/>
                <w:lang w:val="en-GB"/>
              </w:rPr>
              <w:t>(Intercept)</w:t>
            </w:r>
            <w:r>
              <w:rPr>
                <w:b/>
                <w:iCs/>
                <w:color w:val="000000" w:themeColor="text1"/>
                <w:lang w:val="en-GB"/>
              </w:rPr>
              <w:t>*</w:t>
            </w:r>
          </w:p>
          <w:p w14:paraId="70C0A93F" w14:textId="77777777" w:rsidR="00416C10" w:rsidRPr="00DD6FDD" w:rsidRDefault="00416C10" w:rsidP="00CC255C">
            <w:pPr>
              <w:spacing w:line="360" w:lineRule="auto"/>
              <w:jc w:val="center"/>
              <w:rPr>
                <w:b/>
                <w:iCs/>
                <w:color w:val="000000" w:themeColor="text1"/>
                <w:lang w:val="en-GB"/>
              </w:rPr>
            </w:pPr>
            <w:r w:rsidRPr="00DD6FDD">
              <w:rPr>
                <w:b/>
                <w:iCs/>
                <w:color w:val="000000" w:themeColor="text1"/>
                <w:lang w:val="en-GB"/>
              </w:rPr>
              <w:t>S</w:t>
            </w:r>
          </w:p>
        </w:tc>
        <w:tc>
          <w:tcPr>
            <w:tcW w:w="2529" w:type="pct"/>
            <w:tcBorders>
              <w:top w:val="single" w:sz="4" w:space="0" w:color="auto"/>
              <w:bottom w:val="single" w:sz="4" w:space="0" w:color="auto"/>
            </w:tcBorders>
          </w:tcPr>
          <w:p w14:paraId="2A29D664" w14:textId="77777777" w:rsidR="00416C10" w:rsidRPr="00DD6FDD" w:rsidRDefault="00416C10" w:rsidP="00CC255C">
            <w:pPr>
              <w:spacing w:line="360" w:lineRule="auto"/>
              <w:jc w:val="center"/>
              <w:rPr>
                <w:iCs/>
                <w:color w:val="000000" w:themeColor="text1"/>
                <w:lang w:val="en-GB"/>
              </w:rPr>
            </w:pPr>
            <w:r w:rsidRPr="00DD6FDD">
              <w:rPr>
                <w:iCs/>
                <w:color w:val="000000" w:themeColor="text1"/>
                <w:lang w:val="en-GB"/>
              </w:rPr>
              <w:t>4.50 (0.02)</w:t>
            </w:r>
          </w:p>
          <w:p w14:paraId="22128196" w14:textId="77777777" w:rsidR="00416C10" w:rsidRPr="00DD6FDD" w:rsidRDefault="00416C10" w:rsidP="00CC255C">
            <w:pPr>
              <w:jc w:val="center"/>
              <w:rPr>
                <w:color w:val="000000" w:themeColor="text1"/>
                <w:lang w:val="en-GB"/>
              </w:rPr>
            </w:pPr>
            <w:r w:rsidRPr="00DD6FDD">
              <w:rPr>
                <w:color w:val="000000" w:themeColor="text1"/>
                <w:lang w:val="en-GB"/>
              </w:rPr>
              <w:t>-0.97 (0.02)</w:t>
            </w:r>
          </w:p>
        </w:tc>
        <w:tc>
          <w:tcPr>
            <w:tcW w:w="1335" w:type="pct"/>
            <w:tcBorders>
              <w:top w:val="single" w:sz="4" w:space="0" w:color="auto"/>
              <w:bottom w:val="single" w:sz="4" w:space="0" w:color="auto"/>
            </w:tcBorders>
          </w:tcPr>
          <w:p w14:paraId="3B02275E" w14:textId="77777777" w:rsidR="00416C10" w:rsidRPr="00DD6FDD" w:rsidRDefault="00416C10" w:rsidP="00CC255C">
            <w:pPr>
              <w:spacing w:line="360" w:lineRule="auto"/>
              <w:jc w:val="center"/>
              <w:rPr>
                <w:rStyle w:val="Hyperlink"/>
                <w:iCs/>
                <w:color w:val="000000" w:themeColor="text1"/>
                <w:lang w:val="en-GB"/>
              </w:rPr>
            </w:pPr>
            <w:r w:rsidRPr="00DD6FDD">
              <w:rPr>
                <w:iCs/>
                <w:color w:val="000000" w:themeColor="text1"/>
                <w:lang w:val="en-GB"/>
              </w:rPr>
              <w:t>4.46 to 4.54</w:t>
            </w:r>
          </w:p>
          <w:p w14:paraId="5CAD0CC0" w14:textId="77777777" w:rsidR="00416C10" w:rsidRPr="00DD6FDD" w:rsidRDefault="00416C10" w:rsidP="00CC255C">
            <w:pPr>
              <w:jc w:val="center"/>
              <w:rPr>
                <w:color w:val="000000" w:themeColor="text1"/>
                <w:lang w:val="en-GB"/>
              </w:rPr>
            </w:pPr>
            <w:r w:rsidRPr="00DD6FDD">
              <w:rPr>
                <w:color w:val="000000" w:themeColor="text1"/>
                <w:lang w:val="en-GB"/>
              </w:rPr>
              <w:t>-1.03 to -0.91</w:t>
            </w:r>
          </w:p>
        </w:tc>
      </w:tr>
    </w:tbl>
    <w:tbl>
      <w:tblPr>
        <w:tblpPr w:leftFromText="180" w:rightFromText="180" w:vertAnchor="text" w:horzAnchor="margin" w:tblpY="178"/>
        <w:tblOverlap w:val="never"/>
        <w:tblW w:w="5000" w:type="pct"/>
        <w:tblCellMar>
          <w:top w:w="15" w:type="dxa"/>
          <w:left w:w="15" w:type="dxa"/>
          <w:bottom w:w="15" w:type="dxa"/>
          <w:right w:w="15" w:type="dxa"/>
        </w:tblCellMar>
        <w:tblLook w:val="04A0" w:firstRow="1" w:lastRow="0" w:firstColumn="1" w:lastColumn="0" w:noHBand="0" w:noVBand="1"/>
      </w:tblPr>
      <w:tblGrid>
        <w:gridCol w:w="2604"/>
        <w:gridCol w:w="4374"/>
        <w:gridCol w:w="2660"/>
      </w:tblGrid>
      <w:tr w:rsidR="00416C10" w14:paraId="18B90BC8" w14:textId="77777777" w:rsidTr="00CC255C">
        <w:trPr>
          <w:trHeight w:val="270"/>
        </w:trPr>
        <w:tc>
          <w:tcPr>
            <w:tcW w:w="1351" w:type="pct"/>
            <w:tcBorders>
              <w:top w:val="single" w:sz="4" w:space="0" w:color="auto"/>
              <w:bottom w:val="single" w:sz="6" w:space="0" w:color="333333"/>
            </w:tcBorders>
          </w:tcPr>
          <w:p w14:paraId="2D97CDA6" w14:textId="77777777" w:rsidR="00416C10" w:rsidRPr="00DD6FDD" w:rsidRDefault="00416C10" w:rsidP="00CC255C">
            <w:pPr>
              <w:jc w:val="center"/>
              <w:rPr>
                <w:rFonts w:asciiTheme="majorBidi" w:hAnsiTheme="majorBidi" w:cstheme="majorBidi"/>
                <w:i/>
                <w:iCs/>
                <w:color w:val="000000" w:themeColor="text1"/>
                <w:lang w:val="en-GB"/>
              </w:rPr>
            </w:pPr>
          </w:p>
        </w:tc>
        <w:tc>
          <w:tcPr>
            <w:tcW w:w="2269" w:type="pct"/>
            <w:tcBorders>
              <w:top w:val="single" w:sz="4" w:space="0" w:color="auto"/>
              <w:bottom w:val="single" w:sz="6" w:space="0" w:color="333333"/>
            </w:tcBorders>
          </w:tcPr>
          <w:p w14:paraId="33B92848" w14:textId="435F34FC" w:rsidR="00416C10" w:rsidRPr="00DD6FDD" w:rsidRDefault="00416C10" w:rsidP="00CC255C">
            <w:pPr>
              <w:jc w:val="center"/>
              <w:rPr>
                <w:rFonts w:asciiTheme="majorBidi" w:hAnsiTheme="majorBidi" w:cstheme="majorBidi"/>
                <w:i/>
                <w:iCs/>
                <w:color w:val="000000" w:themeColor="text1"/>
                <w:lang w:val="en-GB"/>
              </w:rPr>
            </w:pPr>
            <w:r w:rsidRPr="00DD6FDD">
              <w:rPr>
                <w:rFonts w:asciiTheme="majorBidi" w:hAnsiTheme="majorBidi" w:cstheme="majorBidi"/>
                <w:b/>
                <w:bCs/>
                <w:color w:val="000000" w:themeColor="text1"/>
                <w:lang w:val="en-GB"/>
              </w:rPr>
              <w:t>Total population density</w:t>
            </w:r>
            <w:r>
              <w:rPr>
                <w:rFonts w:asciiTheme="majorBidi" w:hAnsiTheme="majorBidi" w:cstheme="majorBidi"/>
                <w:b/>
                <w:bCs/>
                <w:color w:val="000000" w:themeColor="text1"/>
                <w:lang w:val="en-GB"/>
              </w:rPr>
              <w:t xml:space="preserve"> </w:t>
            </w:r>
          </w:p>
        </w:tc>
        <w:tc>
          <w:tcPr>
            <w:tcW w:w="1380" w:type="pct"/>
            <w:tcBorders>
              <w:top w:val="single" w:sz="4" w:space="0" w:color="auto"/>
              <w:bottom w:val="single" w:sz="6" w:space="0" w:color="333333"/>
            </w:tcBorders>
          </w:tcPr>
          <w:p w14:paraId="614B16DD" w14:textId="77777777" w:rsidR="00416C10" w:rsidRPr="00DD6FDD" w:rsidRDefault="00416C10" w:rsidP="00CC255C">
            <w:pPr>
              <w:jc w:val="center"/>
              <w:rPr>
                <w:rFonts w:asciiTheme="majorBidi" w:hAnsiTheme="majorBidi" w:cstheme="majorBidi"/>
                <w:i/>
                <w:iCs/>
                <w:color w:val="000000" w:themeColor="text1"/>
                <w:lang w:val="en-GB"/>
              </w:rPr>
            </w:pPr>
          </w:p>
        </w:tc>
      </w:tr>
      <w:tr w:rsidR="00416C10" w14:paraId="09EF4077" w14:textId="77777777" w:rsidTr="00CC255C">
        <w:trPr>
          <w:trHeight w:val="270"/>
        </w:trPr>
        <w:tc>
          <w:tcPr>
            <w:tcW w:w="1351" w:type="pct"/>
            <w:tcBorders>
              <w:bottom w:val="single" w:sz="6" w:space="0" w:color="333333"/>
            </w:tcBorders>
            <w:hideMark/>
          </w:tcPr>
          <w:p w14:paraId="0E05B5ED" w14:textId="3E993C77"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i/>
                <w:iCs/>
                <w:color w:val="000000" w:themeColor="text1"/>
                <w:lang w:val="en-GB"/>
              </w:rPr>
              <w:t>Predictors</w:t>
            </w:r>
            <w:r w:rsidR="00FC5C8F">
              <w:rPr>
                <w:rFonts w:asciiTheme="majorBidi" w:hAnsiTheme="majorBidi" w:cstheme="majorBidi"/>
                <w:i/>
                <w:iCs/>
                <w:color w:val="000000" w:themeColor="text1"/>
                <w:lang w:val="en-GB"/>
              </w:rPr>
              <w:t>*</w:t>
            </w:r>
            <w:r w:rsidR="00936CA9">
              <w:rPr>
                <w:rFonts w:asciiTheme="majorBidi" w:hAnsiTheme="majorBidi" w:cstheme="majorBidi"/>
                <w:i/>
                <w:iCs/>
                <w:color w:val="000000" w:themeColor="text1"/>
                <w:lang w:val="en-GB"/>
              </w:rPr>
              <w:t>*</w:t>
            </w:r>
          </w:p>
        </w:tc>
        <w:tc>
          <w:tcPr>
            <w:tcW w:w="2269" w:type="pct"/>
            <w:tcBorders>
              <w:bottom w:val="single" w:sz="6" w:space="0" w:color="333333"/>
            </w:tcBorders>
            <w:hideMark/>
          </w:tcPr>
          <w:p w14:paraId="0C20F667" w14:textId="17B16F3C"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i/>
                <w:iCs/>
                <w:color w:val="000000" w:themeColor="text1"/>
                <w:lang w:val="en-GB"/>
              </w:rPr>
              <w:t>Estimates</w:t>
            </w:r>
            <w:r w:rsidR="00FC5C8F">
              <w:rPr>
                <w:rFonts w:asciiTheme="majorBidi" w:hAnsiTheme="majorBidi" w:cstheme="majorBidi"/>
                <w:i/>
                <w:iCs/>
                <w:color w:val="000000" w:themeColor="text1"/>
                <w:lang w:val="en-GB"/>
              </w:rPr>
              <w:t>*</w:t>
            </w:r>
            <w:r w:rsidR="00936CA9">
              <w:rPr>
                <w:rFonts w:asciiTheme="majorBidi" w:hAnsiTheme="majorBidi" w:cstheme="majorBidi"/>
                <w:i/>
                <w:iCs/>
                <w:color w:val="000000" w:themeColor="text1"/>
                <w:lang w:val="en-GB"/>
              </w:rPr>
              <w:t>*</w:t>
            </w:r>
          </w:p>
        </w:tc>
        <w:tc>
          <w:tcPr>
            <w:tcW w:w="1380" w:type="pct"/>
            <w:tcBorders>
              <w:bottom w:val="single" w:sz="6" w:space="0" w:color="333333"/>
            </w:tcBorders>
            <w:hideMark/>
          </w:tcPr>
          <w:p w14:paraId="679994D3" w14:textId="0D0507A6"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i/>
                <w:iCs/>
                <w:color w:val="000000" w:themeColor="text1"/>
                <w:lang w:val="en-GB"/>
              </w:rPr>
              <w:t>95% CI</w:t>
            </w:r>
            <w:r w:rsidR="00FC5C8F">
              <w:rPr>
                <w:rFonts w:asciiTheme="majorBidi" w:hAnsiTheme="majorBidi" w:cstheme="majorBidi"/>
                <w:i/>
                <w:iCs/>
                <w:color w:val="000000" w:themeColor="text1"/>
                <w:lang w:val="en-GB"/>
              </w:rPr>
              <w:t>*</w:t>
            </w:r>
            <w:r w:rsidR="00936CA9">
              <w:rPr>
                <w:rFonts w:asciiTheme="majorBidi" w:hAnsiTheme="majorBidi" w:cstheme="majorBidi"/>
                <w:i/>
                <w:iCs/>
                <w:color w:val="000000" w:themeColor="text1"/>
                <w:lang w:val="en-GB"/>
              </w:rPr>
              <w:t>*</w:t>
            </w:r>
          </w:p>
        </w:tc>
      </w:tr>
      <w:tr w:rsidR="00416C10" w14:paraId="7C07FA1E" w14:textId="77777777" w:rsidTr="00CC255C">
        <w:trPr>
          <w:trHeight w:val="270"/>
        </w:trPr>
        <w:tc>
          <w:tcPr>
            <w:tcW w:w="1351" w:type="pct"/>
            <w:tcBorders>
              <w:top w:val="single" w:sz="6" w:space="0" w:color="333333"/>
            </w:tcBorders>
          </w:tcPr>
          <w:p w14:paraId="3A88D897" w14:textId="7297AB4D" w:rsidR="00416C10" w:rsidRPr="00DD6FDD" w:rsidRDefault="00416C10" w:rsidP="00CC255C">
            <w:pPr>
              <w:jc w:val="center"/>
              <w:rPr>
                <w:rFonts w:asciiTheme="majorBidi" w:hAnsiTheme="majorBidi" w:cstheme="majorBidi"/>
                <w:b/>
                <w:iCs/>
                <w:color w:val="000000" w:themeColor="text1"/>
                <w:lang w:val="en-GB"/>
              </w:rPr>
            </w:pPr>
            <w:r w:rsidRPr="00DD6FDD">
              <w:rPr>
                <w:rFonts w:asciiTheme="majorBidi" w:hAnsiTheme="majorBidi" w:cstheme="majorBidi"/>
                <w:b/>
                <w:bCs/>
                <w:color w:val="000000" w:themeColor="text1"/>
                <w:lang w:val="en-GB"/>
              </w:rPr>
              <w:t>(Intercept)</w:t>
            </w:r>
          </w:p>
        </w:tc>
        <w:tc>
          <w:tcPr>
            <w:tcW w:w="2269" w:type="pct"/>
            <w:tcBorders>
              <w:top w:val="single" w:sz="6" w:space="0" w:color="333333"/>
            </w:tcBorders>
          </w:tcPr>
          <w:p w14:paraId="2EE9FE03" w14:textId="77777777"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4.49 (0.02)</w:t>
            </w:r>
          </w:p>
        </w:tc>
        <w:tc>
          <w:tcPr>
            <w:tcW w:w="1380" w:type="pct"/>
            <w:tcBorders>
              <w:top w:val="single" w:sz="6" w:space="0" w:color="333333"/>
            </w:tcBorders>
          </w:tcPr>
          <w:p w14:paraId="61C274CE" w14:textId="77777777"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4.46 to 4.53</w:t>
            </w:r>
          </w:p>
        </w:tc>
      </w:tr>
      <w:tr w:rsidR="00416C10" w:rsidRPr="00723E55" w14:paraId="41C64C23" w14:textId="77777777" w:rsidTr="00CC255C">
        <w:trPr>
          <w:trHeight w:val="680"/>
        </w:trPr>
        <w:tc>
          <w:tcPr>
            <w:tcW w:w="1351" w:type="pct"/>
            <w:tcBorders>
              <w:bottom w:val="single" w:sz="4" w:space="0" w:color="auto"/>
            </w:tcBorders>
            <w:tcMar>
              <w:top w:w="100" w:type="dxa"/>
              <w:left w:w="100" w:type="dxa"/>
              <w:bottom w:w="100" w:type="dxa"/>
              <w:right w:w="100" w:type="dxa"/>
            </w:tcMar>
            <w:hideMark/>
          </w:tcPr>
          <w:p w14:paraId="591357B1"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S</w:t>
            </w:r>
          </w:p>
          <w:p w14:paraId="561818CF"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T</w:t>
            </w:r>
          </w:p>
          <w:p w14:paraId="757CB289"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R</w:t>
            </w:r>
          </w:p>
          <w:p w14:paraId="4BDA1CD7"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P</w:t>
            </w:r>
          </w:p>
          <w:p w14:paraId="099153AD"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S * T</w:t>
            </w:r>
          </w:p>
          <w:p w14:paraId="2743D915"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S * R</w:t>
            </w:r>
          </w:p>
          <w:p w14:paraId="70EBCE2C"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S * P</w:t>
            </w:r>
          </w:p>
          <w:p w14:paraId="21515C22"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T * P</w:t>
            </w:r>
          </w:p>
          <w:p w14:paraId="4948386D"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R * P</w:t>
            </w:r>
          </w:p>
          <w:p w14:paraId="72A990A6" w14:textId="77777777" w:rsidR="00416C10" w:rsidRPr="00DD6FDD" w:rsidRDefault="00416C10" w:rsidP="00CC255C">
            <w:pPr>
              <w:spacing w:line="480" w:lineRule="auto"/>
              <w:jc w:val="center"/>
              <w:rPr>
                <w:rFonts w:asciiTheme="majorBidi" w:hAnsiTheme="majorBidi" w:cstheme="majorBidi"/>
                <w:b/>
                <w:color w:val="000000" w:themeColor="text1"/>
                <w:lang w:val="en-GB"/>
              </w:rPr>
            </w:pPr>
            <w:r w:rsidRPr="00DD6FDD">
              <w:rPr>
                <w:rFonts w:asciiTheme="majorBidi" w:hAnsiTheme="majorBidi" w:cstheme="majorBidi"/>
                <w:b/>
                <w:color w:val="000000" w:themeColor="text1"/>
                <w:lang w:val="en-GB"/>
              </w:rPr>
              <w:t>S * T * R</w:t>
            </w:r>
          </w:p>
          <w:p w14:paraId="6E1F3573" w14:textId="77777777" w:rsidR="00416C10" w:rsidRPr="00DD6FDD" w:rsidRDefault="00416C10" w:rsidP="00CC255C">
            <w:pPr>
              <w:spacing w:line="480" w:lineRule="auto"/>
              <w:jc w:val="center"/>
              <w:rPr>
                <w:rFonts w:asciiTheme="majorBidi" w:hAnsiTheme="majorBidi" w:cstheme="majorBidi"/>
                <w:b/>
                <w:color w:val="000000" w:themeColor="text1"/>
                <w:lang w:val="en-GB"/>
              </w:rPr>
            </w:pPr>
            <w:r w:rsidRPr="00DD6FDD">
              <w:rPr>
                <w:rFonts w:asciiTheme="majorBidi" w:hAnsiTheme="majorBidi" w:cstheme="majorBidi"/>
                <w:b/>
                <w:color w:val="000000" w:themeColor="text1"/>
                <w:lang w:val="en-GB"/>
              </w:rPr>
              <w:t>S * T * P</w:t>
            </w:r>
          </w:p>
          <w:p w14:paraId="3E527470" w14:textId="77777777" w:rsidR="00416C10" w:rsidRPr="00DD6FDD" w:rsidRDefault="00416C10" w:rsidP="00CC255C">
            <w:pPr>
              <w:spacing w:line="480" w:lineRule="auto"/>
              <w:jc w:val="center"/>
              <w:rPr>
                <w:rFonts w:asciiTheme="majorBidi" w:hAnsiTheme="majorBidi" w:cstheme="majorBidi"/>
                <w:b/>
                <w:color w:val="000000" w:themeColor="text1"/>
                <w:lang w:val="en-GB"/>
              </w:rPr>
            </w:pPr>
            <w:r w:rsidRPr="00DD6FDD">
              <w:rPr>
                <w:rFonts w:asciiTheme="majorBidi" w:hAnsiTheme="majorBidi" w:cstheme="majorBidi"/>
                <w:b/>
                <w:color w:val="000000" w:themeColor="text1"/>
                <w:lang w:val="en-GB"/>
              </w:rPr>
              <w:t>S * R * P</w:t>
            </w:r>
          </w:p>
          <w:p w14:paraId="7C49C9AC" w14:textId="77777777" w:rsidR="00416C10" w:rsidRPr="00DD6FDD" w:rsidRDefault="00416C10" w:rsidP="00CC255C">
            <w:pPr>
              <w:spacing w:line="480" w:lineRule="auto"/>
              <w:jc w:val="center"/>
              <w:rPr>
                <w:rFonts w:asciiTheme="majorBidi" w:hAnsiTheme="majorBidi" w:cstheme="majorBidi"/>
                <w:b/>
                <w:color w:val="000000" w:themeColor="text1"/>
                <w:lang w:val="en-GB"/>
              </w:rPr>
            </w:pPr>
            <w:r w:rsidRPr="00DD6FDD">
              <w:rPr>
                <w:rFonts w:asciiTheme="majorBidi" w:hAnsiTheme="majorBidi" w:cstheme="majorBidi"/>
                <w:b/>
                <w:color w:val="000000" w:themeColor="text1"/>
                <w:lang w:val="en-GB"/>
              </w:rPr>
              <w:t>T * R * P</w:t>
            </w:r>
          </w:p>
          <w:p w14:paraId="35CAB549"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color w:val="000000" w:themeColor="text1"/>
                <w:lang w:val="en-GB"/>
              </w:rPr>
              <w:t>S* T * R * P</w:t>
            </w:r>
          </w:p>
        </w:tc>
        <w:tc>
          <w:tcPr>
            <w:tcW w:w="2269" w:type="pct"/>
            <w:tcBorders>
              <w:bottom w:val="single" w:sz="4" w:space="0" w:color="auto"/>
            </w:tcBorders>
            <w:tcMar>
              <w:top w:w="100" w:type="dxa"/>
              <w:left w:w="100" w:type="dxa"/>
              <w:bottom w:w="100" w:type="dxa"/>
              <w:right w:w="100" w:type="dxa"/>
            </w:tcMar>
            <w:hideMark/>
          </w:tcPr>
          <w:p w14:paraId="3C997747"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-0.84 (0.03)</w:t>
            </w:r>
          </w:p>
          <w:p w14:paraId="6681BCC0"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0.12 (0.02)</w:t>
            </w:r>
          </w:p>
          <w:p w14:paraId="1A33096A" w14:textId="458B1925"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0.7 (0.04)</w:t>
            </w:r>
          </w:p>
          <w:p w14:paraId="32FCDE0F"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0.11(0.03)</w:t>
            </w:r>
          </w:p>
          <w:p w14:paraId="29DFA1EB"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-0.08 (0.03)</w:t>
            </w:r>
          </w:p>
          <w:p w14:paraId="03537E41" w14:textId="3EA174F9"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 (0.04)</w:t>
            </w:r>
          </w:p>
          <w:p w14:paraId="351F3AD6"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-0.05 (0.05)</w:t>
            </w:r>
          </w:p>
          <w:p w14:paraId="0A20F891" w14:textId="163AEE83"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 (0.03)</w:t>
            </w:r>
          </w:p>
          <w:p w14:paraId="2DEC8E78"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-0.06 (0.04)</w:t>
            </w:r>
          </w:p>
          <w:p w14:paraId="6722697C"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0.01(0.05)</w:t>
            </w:r>
          </w:p>
          <w:p w14:paraId="2E35965C"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0.01 (0.04)</w:t>
            </w:r>
          </w:p>
          <w:p w14:paraId="58D618DE"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-0.09 (0.06)</w:t>
            </w:r>
          </w:p>
          <w:p w14:paraId="2884E77F"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0.01 (0.04)</w:t>
            </w:r>
          </w:p>
          <w:p w14:paraId="0DB1CDBA"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0.08 (0.04)</w:t>
            </w:r>
          </w:p>
        </w:tc>
        <w:tc>
          <w:tcPr>
            <w:tcW w:w="1380" w:type="pct"/>
            <w:tcBorders>
              <w:bottom w:val="single" w:sz="4" w:space="0" w:color="auto"/>
            </w:tcBorders>
            <w:tcMar>
              <w:top w:w="100" w:type="dxa"/>
              <w:left w:w="100" w:type="dxa"/>
              <w:bottom w:w="100" w:type="dxa"/>
              <w:right w:w="100" w:type="dxa"/>
            </w:tcMar>
            <w:hideMark/>
          </w:tcPr>
          <w:p w14:paraId="792E2332"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-0.90 to -0.79</w:t>
            </w:r>
          </w:p>
          <w:p w14:paraId="7A093211"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0.08 to 0.16</w:t>
            </w:r>
          </w:p>
          <w:p w14:paraId="4DD2AE96"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0.63 to 0.77</w:t>
            </w:r>
          </w:p>
          <w:p w14:paraId="26808670"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0.05 to 0.18</w:t>
            </w:r>
          </w:p>
          <w:p w14:paraId="2BB23747"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-0.14 to -0.03</w:t>
            </w:r>
          </w:p>
          <w:p w14:paraId="6EFF684C" w14:textId="27A49751"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w:t>
            </w:r>
            <w:r w:rsidR="00723E55">
              <w:rPr>
                <w:rFonts w:asciiTheme="majorBidi" w:hAnsiTheme="majorBidi" w:cstheme="majorBidi"/>
                <w:color w:val="000000" w:themeColor="text1"/>
                <w:lang w:val="en-GB"/>
              </w:rPr>
              <w:t>07</w:t>
            </w:r>
            <w:r w:rsidRPr="00DD6FDD">
              <w:rPr>
                <w:rFonts w:asciiTheme="majorBidi" w:hAnsiTheme="majorBidi" w:cstheme="majorBidi"/>
                <w:color w:val="000000" w:themeColor="text1"/>
                <w:lang w:val="en-GB"/>
              </w:rPr>
              <w:t xml:space="preserve"> to 0.</w:t>
            </w:r>
            <w:r w:rsidR="00723E55">
              <w:rPr>
                <w:rFonts w:asciiTheme="majorBidi" w:hAnsiTheme="majorBidi" w:cstheme="majorBidi"/>
                <w:color w:val="000000" w:themeColor="text1"/>
                <w:lang w:val="en-GB"/>
              </w:rPr>
              <w:t>07</w:t>
            </w:r>
          </w:p>
          <w:p w14:paraId="57510CB7"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-0.14 to 0.04</w:t>
            </w:r>
          </w:p>
          <w:p w14:paraId="5B61B1E7" w14:textId="700FC61A"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w:t>
            </w:r>
            <w:r w:rsidR="00723E55">
              <w:rPr>
                <w:rFonts w:asciiTheme="majorBidi" w:hAnsiTheme="majorBidi" w:cstheme="majorBidi"/>
                <w:color w:val="000000" w:themeColor="text1"/>
                <w:lang w:val="en-GB"/>
              </w:rPr>
              <w:t>5</w:t>
            </w:r>
            <w:r w:rsidRPr="00DD6FDD">
              <w:rPr>
                <w:rFonts w:asciiTheme="majorBidi" w:hAnsiTheme="majorBidi" w:cstheme="majorBidi"/>
                <w:color w:val="000000" w:themeColor="text1"/>
                <w:lang w:val="en-GB"/>
              </w:rPr>
              <w:t xml:space="preserve"> to 0.0</w:t>
            </w:r>
            <w:r w:rsidR="00723E55">
              <w:rPr>
                <w:rFonts w:asciiTheme="majorBidi" w:hAnsiTheme="majorBidi" w:cstheme="majorBidi"/>
                <w:color w:val="000000" w:themeColor="text1"/>
                <w:lang w:val="en-GB"/>
              </w:rPr>
              <w:t>5</w:t>
            </w:r>
          </w:p>
          <w:p w14:paraId="4DF2DA90" w14:textId="0DC1D309"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-0.14 to 0.0</w:t>
            </w:r>
            <w:r w:rsidR="00723E55">
              <w:rPr>
                <w:rFonts w:asciiTheme="majorBidi" w:hAnsiTheme="majorBidi" w:cstheme="majorBidi"/>
                <w:color w:val="000000" w:themeColor="text1"/>
                <w:lang w:val="en-GB"/>
              </w:rPr>
              <w:t>3</w:t>
            </w:r>
          </w:p>
          <w:p w14:paraId="35860401" w14:textId="77777777" w:rsidR="00723E55" w:rsidRDefault="00723E55" w:rsidP="00CC255C">
            <w:pPr>
              <w:spacing w:line="480" w:lineRule="auto"/>
              <w:jc w:val="center"/>
              <w:rPr>
                <w:color w:val="000000"/>
                <w:lang w:val="en-US" w:eastAsia="en-US"/>
              </w:rPr>
            </w:pPr>
            <w:r w:rsidRPr="00AB0368">
              <w:rPr>
                <w:color w:val="000000"/>
                <w:lang w:val="en-US" w:eastAsia="en-US"/>
              </w:rPr>
              <w:t>-0.09 to 0.11</w:t>
            </w:r>
          </w:p>
          <w:p w14:paraId="1680C7FB" w14:textId="29337115" w:rsidR="00723E55" w:rsidRDefault="00723E55" w:rsidP="00CC255C">
            <w:pPr>
              <w:spacing w:line="480" w:lineRule="auto"/>
              <w:jc w:val="center"/>
              <w:rPr>
                <w:color w:val="000000"/>
                <w:lang w:val="en-US" w:eastAsia="en-US"/>
              </w:rPr>
            </w:pPr>
            <w:r w:rsidRPr="00AB0368">
              <w:rPr>
                <w:color w:val="000000"/>
                <w:lang w:val="en-US" w:eastAsia="en-US"/>
              </w:rPr>
              <w:t>-0.07 to 0.08</w:t>
            </w:r>
          </w:p>
          <w:p w14:paraId="0947CE66" w14:textId="6E06D0AF"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w:t>
            </w:r>
            <w:r w:rsidR="00723E55">
              <w:rPr>
                <w:rFonts w:asciiTheme="majorBidi" w:hAnsiTheme="majorBidi" w:cstheme="majorBidi"/>
                <w:color w:val="000000" w:themeColor="text1"/>
                <w:lang w:val="en-GB"/>
              </w:rPr>
              <w:t>02</w:t>
            </w:r>
            <w:r w:rsidRPr="00DD6FDD">
              <w:rPr>
                <w:rFonts w:asciiTheme="majorBidi" w:hAnsiTheme="majorBidi" w:cstheme="majorBidi"/>
                <w:color w:val="000000" w:themeColor="text1"/>
                <w:lang w:val="en-GB"/>
              </w:rPr>
              <w:t xml:space="preserve"> to 0.</w:t>
            </w:r>
            <w:r w:rsidR="00723E55">
              <w:rPr>
                <w:rFonts w:asciiTheme="majorBidi" w:hAnsiTheme="majorBidi" w:cstheme="majorBidi"/>
                <w:color w:val="000000" w:themeColor="text1"/>
                <w:lang w:val="en-GB"/>
              </w:rPr>
              <w:t>02</w:t>
            </w:r>
          </w:p>
          <w:p w14:paraId="22C5CF76"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-0.06 to 0.09</w:t>
            </w:r>
          </w:p>
          <w:p w14:paraId="19B4A262" w14:textId="7842BA9D" w:rsidR="00416C10" w:rsidRPr="00DD6FDD" w:rsidRDefault="00723E55" w:rsidP="00CC255C">
            <w:pPr>
              <w:spacing w:line="480" w:lineRule="auto"/>
              <w:jc w:val="center"/>
              <w:rPr>
                <w:rFonts w:asciiTheme="majorBidi" w:hAnsiTheme="majorBidi" w:cstheme="majorBidi"/>
                <w:color w:val="000000" w:themeColor="text1"/>
                <w:lang w:val="en-GB"/>
              </w:rPr>
            </w:pPr>
            <w:r>
              <w:rPr>
                <w:rFonts w:asciiTheme="majorBidi" w:hAnsiTheme="majorBidi" w:cstheme="majorBidi"/>
                <w:color w:val="000000" w:themeColor="text1"/>
                <w:lang w:val="en-GB"/>
              </w:rPr>
              <w:t>0</w:t>
            </w:r>
            <w:r w:rsidR="00416C10" w:rsidRPr="00DD6FDD">
              <w:rPr>
                <w:rFonts w:asciiTheme="majorBidi" w:hAnsiTheme="majorBidi" w:cstheme="majorBidi"/>
                <w:color w:val="000000" w:themeColor="text1"/>
                <w:lang w:val="en-GB"/>
              </w:rPr>
              <w:t xml:space="preserve"> to 0.17</w:t>
            </w:r>
          </w:p>
        </w:tc>
      </w:tr>
    </w:tbl>
    <w:p w14:paraId="60937C22" w14:textId="6CC41F8B" w:rsidR="00835E6A" w:rsidRPr="00416C10" w:rsidRDefault="00416C10" w:rsidP="00416C10">
      <w:pPr>
        <w:spacing w:line="480" w:lineRule="auto"/>
        <w:jc w:val="center"/>
        <w:rPr>
          <w:color w:val="000000" w:themeColor="text1"/>
          <w:sz w:val="20"/>
          <w:szCs w:val="20"/>
          <w:lang w:val="en-GB"/>
        </w:rPr>
      </w:pPr>
      <w:r w:rsidRPr="00416C10">
        <w:rPr>
          <w:color w:val="000000" w:themeColor="text1"/>
          <w:sz w:val="20"/>
          <w:szCs w:val="20"/>
          <w:lang w:val="en-GB"/>
        </w:rPr>
        <w:t xml:space="preserve">* </w:t>
      </w:r>
      <w:r w:rsidR="00936CA9">
        <w:rPr>
          <w:color w:val="000000" w:themeColor="text1"/>
          <w:sz w:val="20"/>
          <w:szCs w:val="20"/>
          <w:lang w:val="en-GB"/>
        </w:rPr>
        <w:t xml:space="preserve">Model without the effect of </w:t>
      </w:r>
      <w:r w:rsidR="00936CA9" w:rsidRPr="00416C10">
        <w:rPr>
          <w:color w:val="000000" w:themeColor="text1"/>
          <w:sz w:val="20"/>
          <w:szCs w:val="20"/>
          <w:lang w:val="en-GB"/>
        </w:rPr>
        <w:t xml:space="preserve">T, R and </w:t>
      </w:r>
      <w:proofErr w:type="gramStart"/>
      <w:r w:rsidR="00936CA9" w:rsidRPr="00416C10">
        <w:rPr>
          <w:color w:val="000000" w:themeColor="text1"/>
          <w:sz w:val="20"/>
          <w:szCs w:val="20"/>
          <w:lang w:val="en-GB"/>
        </w:rPr>
        <w:t xml:space="preserve">P </w:t>
      </w:r>
      <w:r w:rsidR="00936CA9">
        <w:rPr>
          <w:color w:val="000000" w:themeColor="text1"/>
          <w:sz w:val="20"/>
          <w:szCs w:val="20"/>
          <w:lang w:val="en-GB"/>
        </w:rPr>
        <w:t>;</w:t>
      </w:r>
      <w:proofErr w:type="gramEnd"/>
      <w:r w:rsidR="00936CA9">
        <w:rPr>
          <w:color w:val="000000" w:themeColor="text1"/>
          <w:sz w:val="20"/>
          <w:szCs w:val="20"/>
          <w:lang w:val="en-GB"/>
        </w:rPr>
        <w:t xml:space="preserve"> **</w:t>
      </w:r>
      <w:r w:rsidRPr="00416C10">
        <w:rPr>
          <w:color w:val="000000" w:themeColor="text1"/>
          <w:sz w:val="20"/>
          <w:szCs w:val="20"/>
          <w:lang w:val="en-GB"/>
        </w:rPr>
        <w:t>Model that incorporates the effect of T, R and P</w:t>
      </w:r>
      <w:r w:rsidR="00936CA9">
        <w:rPr>
          <w:color w:val="000000" w:themeColor="text1"/>
          <w:sz w:val="20"/>
          <w:szCs w:val="20"/>
          <w:lang w:val="en-GB"/>
        </w:rPr>
        <w:t>.</w:t>
      </w:r>
    </w:p>
    <w:p w14:paraId="1F80846E" w14:textId="1ED529BD" w:rsidR="00457BA5" w:rsidRDefault="004B4378" w:rsidP="004E0D78">
      <w:pPr>
        <w:spacing w:line="480" w:lineRule="auto"/>
        <w:jc w:val="center"/>
        <w:rPr>
          <w:color w:val="000000" w:themeColor="text1"/>
          <w:bdr w:val="none" w:sz="0" w:space="0" w:color="auto" w:frame="1"/>
          <w:lang w:val="en-GB"/>
        </w:rPr>
      </w:pPr>
      <w:r w:rsidRPr="00DD6FDD">
        <w:rPr>
          <w:rFonts w:ascii="Arial" w:hAnsi="Arial" w:cs="Arial"/>
          <w:noProof/>
          <w:color w:val="000000" w:themeColor="text1"/>
          <w:bdr w:val="none" w:sz="0" w:space="0" w:color="auto" w:frame="1"/>
          <w:lang w:val="en-GB"/>
        </w:rPr>
        <w:lastRenderedPageBreak/>
        <w:drawing>
          <wp:inline distT="0" distB="0" distL="0" distR="0" wp14:anchorId="353B59B4" wp14:editId="40ED28C1">
            <wp:extent cx="5146030" cy="36588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rcRect l="9056" t="8050" r="25975" b="9822"/>
                    <a:stretch>
                      <a:fillRect/>
                    </a:stretch>
                  </pic:blipFill>
                  <pic:spPr bwMode="auto">
                    <a:xfrm>
                      <a:off x="0" y="0"/>
                      <a:ext cx="5163417" cy="3671232"/>
                    </a:xfrm>
                    <a:prstGeom prst="rect">
                      <a:avLst/>
                    </a:prstGeom>
                    <a:ln>
                      <a:noFill/>
                    </a:ln>
                    <a:extLst>
                      <a:ext uri="{53640926-AAD7-44D8-BBD7-CCE9431645EC}">
                        <a14:shadowObscured xmlns:a14="http://schemas.microsoft.com/office/drawing/2010/main"/>
                      </a:ext>
                    </a:extLst>
                  </pic:spPr>
                </pic:pic>
              </a:graphicData>
            </a:graphic>
          </wp:inline>
        </w:drawing>
      </w:r>
    </w:p>
    <w:p w14:paraId="72F288FA" w14:textId="3591CE1B" w:rsidR="000834A9" w:rsidRDefault="004B4378" w:rsidP="00084282">
      <w:pPr>
        <w:spacing w:line="480" w:lineRule="auto"/>
        <w:jc w:val="both"/>
        <w:rPr>
          <w:color w:val="000000" w:themeColor="text1"/>
          <w:lang w:val="en-GB"/>
        </w:rPr>
      </w:pPr>
      <w:r>
        <w:rPr>
          <w:color w:val="000000" w:themeColor="text1"/>
          <w:lang w:val="en-GB"/>
        </w:rPr>
        <w:t>Fig. 1.</w:t>
      </w:r>
      <w:r w:rsidR="00FC14BE" w:rsidRPr="00DD6FDD">
        <w:rPr>
          <w:color w:val="000000" w:themeColor="text1"/>
          <w:lang w:val="en-GB"/>
        </w:rPr>
        <w:t xml:space="preserve"> Effects of temperature (T) and resource supply (R) on log-log relationships of body size and abundance. A. </w:t>
      </w:r>
      <w:r w:rsidR="00FC14BE" w:rsidRPr="00DD6FDD">
        <w:rPr>
          <w:iCs/>
          <w:color w:val="000000" w:themeColor="text1"/>
          <w:lang w:val="en-GB"/>
        </w:rPr>
        <w:t xml:space="preserve">The Metabolic Theory of Ecology (MTE) predicts </w:t>
      </w:r>
      <w:bookmarkStart w:id="87" w:name="_Hlk116395357"/>
      <w:r w:rsidR="00FC14BE" w:rsidRPr="00DD6FDD">
        <w:rPr>
          <w:iCs/>
          <w:color w:val="000000" w:themeColor="text1"/>
          <w:lang w:val="en-GB"/>
        </w:rPr>
        <w:t>that</w:t>
      </w:r>
      <w:r w:rsidR="00FC14BE" w:rsidRPr="00DD6FDD">
        <w:rPr>
          <w:i/>
          <w:iCs/>
          <w:color w:val="000000" w:themeColor="text1"/>
          <w:lang w:val="en-GB"/>
        </w:rPr>
        <w:t xml:space="preserve"> </w:t>
      </w:r>
      <w:r w:rsidR="00FC14BE" w:rsidRPr="00DD6FDD">
        <w:rPr>
          <w:color w:val="000000" w:themeColor="text1"/>
          <w:lang w:val="en-GB"/>
        </w:rPr>
        <w:t>increasing temperature (T</w:t>
      </w:r>
      <w:r w:rsidR="00FC14BE" w:rsidRPr="00DD6FDD">
        <w:rPr>
          <w:color w:val="000000" w:themeColor="text1"/>
          <w:vertAlign w:val="subscript"/>
          <w:lang w:val="en-GB"/>
        </w:rPr>
        <w:t>1</w:t>
      </w:r>
      <w:r w:rsidR="00FC14BE" w:rsidRPr="00DD6FDD">
        <w:rPr>
          <w:color w:val="000000" w:themeColor="text1"/>
          <w:lang w:val="en-GB"/>
        </w:rPr>
        <w:t xml:space="preserve"> to T</w:t>
      </w:r>
      <w:r w:rsidR="00FC14BE" w:rsidRPr="00DD6FDD">
        <w:rPr>
          <w:color w:val="000000" w:themeColor="text1"/>
          <w:vertAlign w:val="subscript"/>
          <w:lang w:val="en-GB"/>
        </w:rPr>
        <w:t>3</w:t>
      </w:r>
      <w:r w:rsidR="00FC14BE" w:rsidRPr="00DD6FDD">
        <w:rPr>
          <w:color w:val="000000" w:themeColor="text1"/>
          <w:lang w:val="en-GB"/>
        </w:rPr>
        <w:t>) should decrease population abundance, regardless of body size</w:t>
      </w:r>
      <w:bookmarkEnd w:id="87"/>
      <w:r w:rsidR="00FC14BE" w:rsidRPr="00DD6FDD">
        <w:rPr>
          <w:color w:val="000000" w:themeColor="text1"/>
          <w:lang w:val="en-GB"/>
        </w:rPr>
        <w:t xml:space="preserve">, thus without changing the </w:t>
      </w:r>
      <w:bookmarkStart w:id="88" w:name="_Hlk116397466"/>
      <w:r w:rsidR="00FC14BE" w:rsidRPr="00DD6FDD">
        <w:rPr>
          <w:color w:val="000000" w:themeColor="text1"/>
          <w:lang w:val="en-GB"/>
        </w:rPr>
        <w:t>size-abundance relationship slope (b = -3/4).</w:t>
      </w:r>
      <w:bookmarkEnd w:id="88"/>
      <w:r w:rsidR="00FC14BE" w:rsidRPr="00DD6FDD">
        <w:rPr>
          <w:color w:val="000000" w:themeColor="text1"/>
          <w:lang w:val="en-GB"/>
        </w:rPr>
        <w:t xml:space="preserve"> B. However, </w:t>
      </w:r>
      <w:bookmarkStart w:id="89" w:name="_Hlk116397489"/>
      <w:r w:rsidR="00FC14BE" w:rsidRPr="00DD6FDD">
        <w:rPr>
          <w:color w:val="000000" w:themeColor="text1"/>
          <w:lang w:val="en-GB"/>
        </w:rPr>
        <w:t xml:space="preserve">‘temperature-size rules’ </w:t>
      </w:r>
      <w:bookmarkEnd w:id="89"/>
      <w:r w:rsidR="00FC14BE" w:rsidRPr="00DD6FDD">
        <w:rPr>
          <w:color w:val="000000" w:themeColor="text1"/>
          <w:lang w:val="en-GB"/>
        </w:rPr>
        <w:t xml:space="preserve">predict that that increasing </w:t>
      </w:r>
      <w:bookmarkStart w:id="90" w:name="_Hlk116395617"/>
      <w:r w:rsidR="00FC14BE" w:rsidRPr="00DD6FDD">
        <w:rPr>
          <w:color w:val="000000" w:themeColor="text1"/>
          <w:lang w:val="en-GB"/>
        </w:rPr>
        <w:t>temperature (T</w:t>
      </w:r>
      <w:r w:rsidR="00FC14BE" w:rsidRPr="00DD6FDD">
        <w:rPr>
          <w:color w:val="000000" w:themeColor="text1"/>
          <w:vertAlign w:val="subscript"/>
          <w:lang w:val="en-GB"/>
        </w:rPr>
        <w:t>2</w:t>
      </w:r>
      <w:r w:rsidR="00FC14BE" w:rsidRPr="00DD6FDD">
        <w:rPr>
          <w:color w:val="000000" w:themeColor="text1"/>
          <w:lang w:val="en-GB"/>
        </w:rPr>
        <w:t xml:space="preserve"> to T</w:t>
      </w:r>
      <w:r w:rsidR="00FC14BE" w:rsidRPr="00DD6FDD">
        <w:rPr>
          <w:color w:val="000000" w:themeColor="text1"/>
          <w:vertAlign w:val="subscript"/>
          <w:lang w:val="en-GB"/>
        </w:rPr>
        <w:t>3</w:t>
      </w:r>
      <w:r w:rsidR="00FC14BE" w:rsidRPr="00DD6FDD">
        <w:rPr>
          <w:color w:val="000000" w:themeColor="text1"/>
          <w:lang w:val="en-GB"/>
        </w:rPr>
        <w:t xml:space="preserve">) </w:t>
      </w:r>
      <w:bookmarkEnd w:id="90"/>
      <w:r w:rsidR="00FC14BE" w:rsidRPr="00DD6FDD">
        <w:rPr>
          <w:color w:val="000000" w:themeColor="text1"/>
          <w:lang w:val="en-GB"/>
        </w:rPr>
        <w:t>should increase the proportion of small species present in the community (b &lt; -3/4), whereas decreasing temperature (T</w:t>
      </w:r>
      <w:r w:rsidR="00FC14BE" w:rsidRPr="00DD6FDD">
        <w:rPr>
          <w:color w:val="000000" w:themeColor="text1"/>
          <w:vertAlign w:val="subscript"/>
          <w:lang w:val="en-GB"/>
        </w:rPr>
        <w:t>2</w:t>
      </w:r>
      <w:r w:rsidR="00FC14BE" w:rsidRPr="00DD6FDD">
        <w:rPr>
          <w:color w:val="000000" w:themeColor="text1"/>
          <w:lang w:val="en-GB"/>
        </w:rPr>
        <w:t xml:space="preserve"> to T</w:t>
      </w:r>
      <w:r w:rsidR="00FC14BE" w:rsidRPr="00DD6FDD">
        <w:rPr>
          <w:color w:val="000000" w:themeColor="text1"/>
          <w:vertAlign w:val="subscript"/>
          <w:lang w:val="en-GB"/>
        </w:rPr>
        <w:t>1</w:t>
      </w:r>
      <w:r w:rsidR="00FC14BE" w:rsidRPr="00DD6FDD">
        <w:rPr>
          <w:color w:val="000000" w:themeColor="text1"/>
          <w:lang w:val="en-GB"/>
        </w:rPr>
        <w:t xml:space="preserve">) should increase the proportion of the large species (b &gt; -3/4). C. The </w:t>
      </w:r>
      <w:r w:rsidR="00FC14BE" w:rsidRPr="00DD6FDD">
        <w:rPr>
          <w:iCs/>
          <w:color w:val="000000" w:themeColor="text1"/>
          <w:lang w:val="en-GB"/>
        </w:rPr>
        <w:t xml:space="preserve">Energetic Equivalence Rule (EER) predicts that </w:t>
      </w:r>
      <w:r w:rsidR="00FC14BE" w:rsidRPr="00DD6FDD">
        <w:rPr>
          <w:color w:val="000000" w:themeColor="text1"/>
          <w:lang w:val="en-GB"/>
        </w:rPr>
        <w:t>when resource availability increases (</w:t>
      </w:r>
      <w:bookmarkStart w:id="91" w:name="_Hlk116397677"/>
      <w:r w:rsidR="00FC14BE" w:rsidRPr="00DD6FDD">
        <w:rPr>
          <w:color w:val="000000" w:themeColor="text1"/>
          <w:lang w:val="en-GB"/>
        </w:rPr>
        <w:t>R</w:t>
      </w:r>
      <w:r w:rsidR="00FC14BE" w:rsidRPr="00DD6FDD">
        <w:rPr>
          <w:color w:val="000000" w:themeColor="text1"/>
          <w:vertAlign w:val="subscript"/>
          <w:lang w:val="en-GB"/>
        </w:rPr>
        <w:t>1</w:t>
      </w:r>
      <w:r w:rsidR="00FC14BE" w:rsidRPr="00DD6FDD">
        <w:rPr>
          <w:color w:val="000000" w:themeColor="text1"/>
          <w:lang w:val="en-GB"/>
        </w:rPr>
        <w:t xml:space="preserve"> to R</w:t>
      </w:r>
      <w:bookmarkEnd w:id="91"/>
      <w:r w:rsidR="00FC14BE" w:rsidRPr="00DD6FDD">
        <w:rPr>
          <w:color w:val="000000" w:themeColor="text1"/>
          <w:vertAlign w:val="subscript"/>
          <w:lang w:val="en-GB"/>
        </w:rPr>
        <w:t>3</w:t>
      </w:r>
      <w:r w:rsidR="00FC14BE" w:rsidRPr="00DD6FDD">
        <w:rPr>
          <w:color w:val="000000" w:themeColor="text1"/>
          <w:lang w:val="en-GB"/>
        </w:rPr>
        <w:t xml:space="preserve">), abundance should increase in a similar - proportional - way for organisms of different body size, thus without changing the size-abundance relationship slope (b = -3/4). D. However, ‘resource rules’ predict that </w:t>
      </w:r>
      <w:bookmarkStart w:id="92" w:name="_Hlk116397605"/>
      <w:r w:rsidR="00FC14BE" w:rsidRPr="00DD6FDD">
        <w:rPr>
          <w:color w:val="000000" w:themeColor="text1"/>
          <w:lang w:val="en-GB"/>
        </w:rPr>
        <w:t>when resource availability increases (R</w:t>
      </w:r>
      <w:r w:rsidR="00FC14BE" w:rsidRPr="00DD6FDD">
        <w:rPr>
          <w:color w:val="000000" w:themeColor="text1"/>
          <w:vertAlign w:val="subscript"/>
          <w:lang w:val="en-GB"/>
        </w:rPr>
        <w:t>2</w:t>
      </w:r>
      <w:r w:rsidR="00FC14BE" w:rsidRPr="00DD6FDD">
        <w:rPr>
          <w:color w:val="000000" w:themeColor="text1"/>
          <w:lang w:val="en-GB"/>
        </w:rPr>
        <w:t xml:space="preserve"> to R</w:t>
      </w:r>
      <w:r w:rsidR="00FC14BE" w:rsidRPr="00DD6FDD">
        <w:rPr>
          <w:color w:val="000000" w:themeColor="text1"/>
          <w:vertAlign w:val="subscript"/>
          <w:lang w:val="en-GB"/>
        </w:rPr>
        <w:t>3</w:t>
      </w:r>
      <w:r w:rsidR="00FC14BE" w:rsidRPr="00DD6FDD">
        <w:rPr>
          <w:color w:val="000000" w:themeColor="text1"/>
          <w:lang w:val="en-GB"/>
        </w:rPr>
        <w:t>) the proportion of large species should increase (b &gt; -3/4)</w:t>
      </w:r>
      <w:bookmarkEnd w:id="92"/>
      <w:r w:rsidR="00FC14BE" w:rsidRPr="00DD6FDD">
        <w:rPr>
          <w:color w:val="000000" w:themeColor="text1"/>
          <w:lang w:val="en-GB"/>
        </w:rPr>
        <w:t>, whereas when resource availability decreases (R</w:t>
      </w:r>
      <w:r w:rsidR="00FC14BE" w:rsidRPr="00DD6FDD">
        <w:rPr>
          <w:color w:val="000000" w:themeColor="text1"/>
          <w:vertAlign w:val="subscript"/>
          <w:lang w:val="en-GB"/>
        </w:rPr>
        <w:t>2</w:t>
      </w:r>
      <w:r w:rsidR="00FC14BE" w:rsidRPr="00DD6FDD">
        <w:rPr>
          <w:color w:val="000000" w:themeColor="text1"/>
          <w:lang w:val="en-GB"/>
        </w:rPr>
        <w:t xml:space="preserve"> to R</w:t>
      </w:r>
      <w:r w:rsidR="00FC14BE" w:rsidRPr="00DD6FDD">
        <w:rPr>
          <w:color w:val="000000" w:themeColor="text1"/>
          <w:vertAlign w:val="subscript"/>
          <w:lang w:val="en-GB"/>
        </w:rPr>
        <w:t>1</w:t>
      </w:r>
      <w:r w:rsidR="00FC14BE" w:rsidRPr="00DD6FDD">
        <w:rPr>
          <w:color w:val="000000" w:themeColor="text1"/>
          <w:lang w:val="en-GB"/>
        </w:rPr>
        <w:t>) the proportion of small species should increase (b &lt; -3/4). Finally, size-selective predation pressure (P) may affect the size-abundance relationship in two different ways: E. increasing size-selective predation pressure (P</w:t>
      </w:r>
      <w:r w:rsidR="00FC14BE" w:rsidRPr="00DD6FDD">
        <w:rPr>
          <w:color w:val="000000" w:themeColor="text1"/>
          <w:vertAlign w:val="subscript"/>
          <w:lang w:val="en-GB"/>
        </w:rPr>
        <w:t>1</w:t>
      </w:r>
      <w:r w:rsidR="00FC14BE" w:rsidRPr="00DD6FDD">
        <w:rPr>
          <w:color w:val="000000" w:themeColor="text1"/>
          <w:lang w:val="en-GB"/>
        </w:rPr>
        <w:t xml:space="preserve"> to P</w:t>
      </w:r>
      <w:r w:rsidR="00FC14BE" w:rsidRPr="00DD6FDD">
        <w:rPr>
          <w:color w:val="000000" w:themeColor="text1"/>
          <w:vertAlign w:val="subscript"/>
          <w:lang w:val="en-GB"/>
        </w:rPr>
        <w:t>2</w:t>
      </w:r>
      <w:r w:rsidR="00FC14BE" w:rsidRPr="00DD6FDD">
        <w:rPr>
          <w:color w:val="000000" w:themeColor="text1"/>
          <w:lang w:val="en-GB"/>
        </w:rPr>
        <w:t xml:space="preserve"> to P</w:t>
      </w:r>
      <w:r w:rsidR="00FC14BE" w:rsidRPr="00DD6FDD">
        <w:rPr>
          <w:color w:val="000000" w:themeColor="text1"/>
          <w:vertAlign w:val="subscript"/>
          <w:lang w:val="en-GB"/>
        </w:rPr>
        <w:t>3</w:t>
      </w:r>
      <w:r w:rsidR="00FC14BE" w:rsidRPr="00DD6FDD">
        <w:rPr>
          <w:color w:val="000000" w:themeColor="text1"/>
          <w:lang w:val="en-GB"/>
        </w:rPr>
        <w:t xml:space="preserve">) may increase the proportion of small individuals relative </w:t>
      </w:r>
      <w:r w:rsidR="00FC14BE" w:rsidRPr="00DD6FDD">
        <w:rPr>
          <w:color w:val="000000" w:themeColor="text1"/>
          <w:lang w:val="en-GB"/>
        </w:rPr>
        <w:lastRenderedPageBreak/>
        <w:t>to large ones, and F. increasing predation pressure (P</w:t>
      </w:r>
      <w:r w:rsidR="00FC14BE" w:rsidRPr="00DD6FDD">
        <w:rPr>
          <w:color w:val="000000" w:themeColor="text1"/>
          <w:vertAlign w:val="subscript"/>
          <w:lang w:val="en-GB"/>
        </w:rPr>
        <w:t>1</w:t>
      </w:r>
      <w:r w:rsidR="00FC14BE" w:rsidRPr="00DD6FDD">
        <w:rPr>
          <w:color w:val="000000" w:themeColor="text1"/>
          <w:lang w:val="en-GB"/>
        </w:rPr>
        <w:t xml:space="preserve"> to P</w:t>
      </w:r>
      <w:r w:rsidR="00FC14BE" w:rsidRPr="00DD6FDD">
        <w:rPr>
          <w:color w:val="000000" w:themeColor="text1"/>
          <w:vertAlign w:val="subscript"/>
          <w:lang w:val="en-GB"/>
        </w:rPr>
        <w:t>2</w:t>
      </w:r>
      <w:r w:rsidR="00FC14BE" w:rsidRPr="00DD6FDD">
        <w:rPr>
          <w:color w:val="000000" w:themeColor="text1"/>
          <w:lang w:val="en-GB"/>
        </w:rPr>
        <w:t xml:space="preserve"> to P</w:t>
      </w:r>
      <w:r w:rsidR="00FC14BE" w:rsidRPr="00DD6FDD">
        <w:rPr>
          <w:color w:val="000000" w:themeColor="text1"/>
          <w:vertAlign w:val="subscript"/>
          <w:lang w:val="en-GB"/>
        </w:rPr>
        <w:t>3</w:t>
      </w:r>
      <w:r w:rsidR="00FC14BE" w:rsidRPr="00DD6FDD">
        <w:rPr>
          <w:color w:val="000000" w:themeColor="text1"/>
          <w:lang w:val="en-GB"/>
        </w:rPr>
        <w:t>) may increase the proportion of large individuals relative to small ones.</w:t>
      </w:r>
      <w:r>
        <w:rPr>
          <w:color w:val="000000" w:themeColor="text1"/>
          <w:lang w:val="en-GB"/>
        </w:rPr>
        <w:br w:type="page"/>
      </w:r>
    </w:p>
    <w:p w14:paraId="305E39B1" w14:textId="77777777" w:rsidR="00791FD1" w:rsidRPr="00DD6FDD" w:rsidRDefault="004B4378" w:rsidP="00F353CC">
      <w:pPr>
        <w:spacing w:before="240" w:after="240" w:line="480" w:lineRule="auto"/>
        <w:jc w:val="both"/>
        <w:rPr>
          <w:rFonts w:ascii="Arial" w:hAnsi="Arial" w:cs="Arial"/>
          <w:color w:val="000000" w:themeColor="text1"/>
          <w:bdr w:val="none" w:sz="0" w:space="0" w:color="auto" w:frame="1"/>
          <w:lang w:val="en-GB"/>
        </w:rPr>
      </w:pPr>
      <w:r w:rsidRPr="00DD6FDD">
        <w:rPr>
          <w:rFonts w:ascii="Arial" w:hAnsi="Arial" w:cs="Arial"/>
          <w:noProof/>
          <w:color w:val="000000" w:themeColor="text1"/>
          <w:bdr w:val="none" w:sz="0" w:space="0" w:color="auto" w:frame="1"/>
          <w:lang w:val="en-GB"/>
        </w:rPr>
        <w:lastRenderedPageBreak/>
        <w:drawing>
          <wp:inline distT="0" distB="0" distL="0" distR="0" wp14:anchorId="65415033" wp14:editId="15AE9770">
            <wp:extent cx="6358890" cy="3689439"/>
            <wp:effectExtent l="0" t="0" r="381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a:srcRect l="2264" t="4025" r="4694"/>
                    <a:stretch>
                      <a:fillRect/>
                    </a:stretch>
                  </pic:blipFill>
                  <pic:spPr bwMode="auto">
                    <a:xfrm>
                      <a:off x="0" y="0"/>
                      <a:ext cx="6364781" cy="3692857"/>
                    </a:xfrm>
                    <a:prstGeom prst="rect">
                      <a:avLst/>
                    </a:prstGeom>
                    <a:ln>
                      <a:noFill/>
                    </a:ln>
                    <a:extLst>
                      <a:ext uri="{53640926-AAD7-44D8-BBD7-CCE9431645EC}">
                        <a14:shadowObscured xmlns:a14="http://schemas.microsoft.com/office/drawing/2010/main"/>
                      </a:ext>
                    </a:extLst>
                  </pic:spPr>
                </pic:pic>
              </a:graphicData>
            </a:graphic>
          </wp:inline>
        </w:drawing>
      </w:r>
    </w:p>
    <w:p w14:paraId="5D5769CC" w14:textId="14921C1E" w:rsidR="002B00E4" w:rsidRPr="00DD6FDD" w:rsidRDefault="004B4378" w:rsidP="00084282">
      <w:pPr>
        <w:spacing w:line="480" w:lineRule="auto"/>
        <w:jc w:val="both"/>
        <w:rPr>
          <w:color w:val="000000" w:themeColor="text1"/>
          <w:bdr w:val="none" w:sz="0" w:space="0" w:color="auto" w:frame="1"/>
          <w:lang w:val="en-GB"/>
        </w:rPr>
      </w:pPr>
      <w:r>
        <w:rPr>
          <w:color w:val="000000" w:themeColor="text1"/>
          <w:lang w:val="en-GB"/>
        </w:rPr>
        <w:t>Fig. 2.</w:t>
      </w:r>
      <w:r w:rsidR="00FC14BE" w:rsidRPr="00DD6FDD">
        <w:rPr>
          <w:color w:val="000000" w:themeColor="text1"/>
          <w:lang w:val="en-GB"/>
        </w:rPr>
        <w:t xml:space="preserve"> Map of the distribution of National Lakes Assessment sampling locations. Points are color-coded based on: A. sampling sites, B. water temperature – T (</w:t>
      </w:r>
      <w:bookmarkStart w:id="93" w:name="_Hlk116992540"/>
      <w:r w:rsidR="00FC14BE" w:rsidRPr="00DD6FDD">
        <w:rPr>
          <w:color w:val="000000" w:themeColor="text1"/>
          <w:lang w:val="en-GB"/>
        </w:rPr>
        <w:t>°C</w:t>
      </w:r>
      <w:bookmarkEnd w:id="93"/>
      <w:r w:rsidR="00FC14BE" w:rsidRPr="00DD6FDD">
        <w:rPr>
          <w:color w:val="000000" w:themeColor="text1"/>
          <w:lang w:val="en-GB"/>
        </w:rPr>
        <w:t>), C. total phosphorous – P (mg/L). and D. zooplankton biomass – Z (</w:t>
      </w:r>
      <w:proofErr w:type="spellStart"/>
      <w:r w:rsidR="00FC14BE" w:rsidRPr="00DD6FDD">
        <w:rPr>
          <w:color w:val="000000" w:themeColor="text1"/>
          <w:lang w:val="en-GB"/>
        </w:rPr>
        <w:t>μg</w:t>
      </w:r>
      <w:proofErr w:type="spellEnd"/>
      <w:r w:rsidR="00FC14BE" w:rsidRPr="00DD6FDD">
        <w:rPr>
          <w:color w:val="000000" w:themeColor="text1"/>
          <w:lang w:val="en-GB"/>
        </w:rPr>
        <w:t>/L).</w:t>
      </w:r>
      <w:r w:rsidR="00A84805" w:rsidRPr="00DD6FDD">
        <w:rPr>
          <w:color w:val="000000" w:themeColor="text1"/>
          <w:bdr w:val="none" w:sz="0" w:space="0" w:color="auto" w:frame="1"/>
          <w:lang w:val="en-GB"/>
        </w:rPr>
        <w:br w:type="page"/>
      </w:r>
    </w:p>
    <w:p w14:paraId="183886D6" w14:textId="77777777" w:rsidR="00457BA5" w:rsidRPr="00DD6FDD" w:rsidRDefault="004B4378" w:rsidP="00F353CC">
      <w:pPr>
        <w:spacing w:line="480" w:lineRule="auto"/>
        <w:jc w:val="both"/>
        <w:rPr>
          <w:color w:val="000000" w:themeColor="text1"/>
          <w:bdr w:val="none" w:sz="0" w:space="0" w:color="auto" w:frame="1"/>
          <w:lang w:val="en-GB"/>
        </w:rPr>
      </w:pPr>
      <w:r w:rsidRPr="00DD6FDD">
        <w:rPr>
          <w:noProof/>
          <w:color w:val="000000" w:themeColor="text1"/>
          <w:bdr w:val="none" w:sz="0" w:space="0" w:color="auto" w:frame="1"/>
          <w:lang w:val="en-GB"/>
        </w:rPr>
        <w:lastRenderedPageBreak/>
        <w:drawing>
          <wp:inline distT="0" distB="0" distL="0" distR="0" wp14:anchorId="65F44E2B" wp14:editId="6867C772">
            <wp:extent cx="3649579" cy="352688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0"/>
                    <a:srcRect l="22994" t="12758" r="33142" b="13914"/>
                    <a:stretch>
                      <a:fillRect/>
                    </a:stretch>
                  </pic:blipFill>
                  <pic:spPr bwMode="auto">
                    <a:xfrm>
                      <a:off x="0" y="0"/>
                      <a:ext cx="3690271" cy="3566208"/>
                    </a:xfrm>
                    <a:prstGeom prst="rect">
                      <a:avLst/>
                    </a:prstGeom>
                    <a:ln>
                      <a:noFill/>
                    </a:ln>
                    <a:extLst>
                      <a:ext uri="{53640926-AAD7-44D8-BBD7-CCE9431645EC}">
                        <a14:shadowObscured xmlns:a14="http://schemas.microsoft.com/office/drawing/2010/main"/>
                      </a:ext>
                    </a:extLst>
                  </pic:spPr>
                </pic:pic>
              </a:graphicData>
            </a:graphic>
          </wp:inline>
        </w:drawing>
      </w:r>
    </w:p>
    <w:p w14:paraId="60FBDF9E" w14:textId="774B3352" w:rsidR="000834A9" w:rsidRDefault="004B4378" w:rsidP="00084282">
      <w:pPr>
        <w:spacing w:line="480" w:lineRule="auto"/>
        <w:jc w:val="both"/>
        <w:rPr>
          <w:color w:val="000000" w:themeColor="text1"/>
          <w:lang w:val="en-GB"/>
        </w:rPr>
      </w:pPr>
      <w:r w:rsidRPr="00DD6FDD">
        <w:rPr>
          <w:color w:val="000000" w:themeColor="text1"/>
          <w:bdr w:val="none" w:sz="0" w:space="0" w:color="auto" w:frame="1"/>
          <w:lang w:val="en-GB"/>
        </w:rPr>
        <w:t>Fig.</w:t>
      </w:r>
      <w:r w:rsidR="009D3086">
        <w:rPr>
          <w:color w:val="000000" w:themeColor="text1"/>
          <w:bdr w:val="none" w:sz="0" w:space="0" w:color="auto" w:frame="1"/>
          <w:lang w:val="en-GB"/>
        </w:rPr>
        <w:t xml:space="preserve"> </w:t>
      </w:r>
      <w:r w:rsidRPr="00DD6FDD">
        <w:rPr>
          <w:color w:val="000000" w:themeColor="text1"/>
          <w:bdr w:val="none" w:sz="0" w:space="0" w:color="auto" w:frame="1"/>
          <w:lang w:val="en-GB"/>
        </w:rPr>
        <w:t>3</w:t>
      </w:r>
      <w:r w:rsidR="009D3086">
        <w:rPr>
          <w:color w:val="000000" w:themeColor="text1"/>
          <w:lang w:val="en-GB"/>
        </w:rPr>
        <w:t>.</w:t>
      </w:r>
      <w:r w:rsidR="00FC14BE" w:rsidRPr="00DD6FDD">
        <w:rPr>
          <w:color w:val="000000" w:themeColor="text1"/>
          <w:lang w:val="en-GB"/>
        </w:rPr>
        <w:t xml:space="preserve"> The relationship between total population density and mean individual cell size (volume </w:t>
      </w:r>
      <w:bookmarkStart w:id="94" w:name="_Hlk116992388"/>
      <w:r w:rsidR="00FC14BE" w:rsidRPr="00DD6FDD">
        <w:rPr>
          <w:i/>
          <w:iCs/>
          <w:color w:val="000000" w:themeColor="text1"/>
          <w:lang w:val="en-GB"/>
        </w:rPr>
        <w:t>μ</w:t>
      </w:r>
      <w:r w:rsidR="00FC14BE" w:rsidRPr="00DD6FDD">
        <w:rPr>
          <w:color w:val="000000" w:themeColor="text1"/>
          <w:lang w:val="en-GB"/>
        </w:rPr>
        <w:t>m</w:t>
      </w:r>
      <w:r w:rsidR="00FC14BE" w:rsidRPr="00DD6FDD">
        <w:rPr>
          <w:color w:val="000000" w:themeColor="text1"/>
          <w:vertAlign w:val="superscript"/>
          <w:lang w:val="en-GB"/>
        </w:rPr>
        <w:t>3</w:t>
      </w:r>
      <w:bookmarkEnd w:id="94"/>
      <w:r w:rsidR="00FC14BE" w:rsidRPr="00DD6FDD">
        <w:rPr>
          <w:color w:val="000000" w:themeColor="text1"/>
          <w:lang w:val="en-GB"/>
        </w:rPr>
        <w:t>) of each phytoplankton community in 1048 lakes of the continental United States of America.</w:t>
      </w:r>
      <w:r>
        <w:rPr>
          <w:color w:val="000000" w:themeColor="text1"/>
          <w:lang w:val="en-GB"/>
        </w:rPr>
        <w:br w:type="page"/>
      </w:r>
    </w:p>
    <w:p w14:paraId="59D1B269" w14:textId="77777777" w:rsidR="00741B06" w:rsidRPr="00DD6FDD" w:rsidRDefault="004B4378" w:rsidP="00741B06">
      <w:pPr>
        <w:spacing w:line="480" w:lineRule="auto"/>
        <w:jc w:val="center"/>
        <w:rPr>
          <w:color w:val="000000" w:themeColor="text1"/>
          <w:bdr w:val="none" w:sz="0" w:space="0" w:color="auto" w:frame="1"/>
          <w:lang w:val="en-GB"/>
        </w:rPr>
      </w:pPr>
      <w:r w:rsidRPr="00DD6FDD">
        <w:rPr>
          <w:noProof/>
          <w:color w:val="000000" w:themeColor="text1"/>
          <w:bdr w:val="none" w:sz="0" w:space="0" w:color="auto" w:frame="1"/>
          <w:lang w:val="en-GB"/>
        </w:rPr>
        <w:lastRenderedPageBreak/>
        <w:drawing>
          <wp:inline distT="0" distB="0" distL="0" distR="0" wp14:anchorId="705B5BF8" wp14:editId="7BE42716">
            <wp:extent cx="5306291" cy="4883016"/>
            <wp:effectExtent l="0" t="0" r="254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a:srcRect l="26034" r="12845"/>
                    <a:stretch>
                      <a:fillRect/>
                    </a:stretch>
                  </pic:blipFill>
                  <pic:spPr bwMode="auto">
                    <a:xfrm>
                      <a:off x="0" y="0"/>
                      <a:ext cx="5306291" cy="4883016"/>
                    </a:xfrm>
                    <a:prstGeom prst="rect">
                      <a:avLst/>
                    </a:prstGeom>
                    <a:ln>
                      <a:noFill/>
                    </a:ln>
                    <a:extLst>
                      <a:ext uri="{53640926-AAD7-44D8-BBD7-CCE9431645EC}">
                        <a14:shadowObscured xmlns:a14="http://schemas.microsoft.com/office/drawing/2010/main"/>
                      </a:ext>
                    </a:extLst>
                  </pic:spPr>
                </pic:pic>
              </a:graphicData>
            </a:graphic>
          </wp:inline>
        </w:drawing>
      </w:r>
    </w:p>
    <w:p w14:paraId="5CB646E0" w14:textId="7A2AA0A1" w:rsidR="000834A9" w:rsidRDefault="004B4378" w:rsidP="00084282">
      <w:pPr>
        <w:spacing w:line="480" w:lineRule="auto"/>
        <w:jc w:val="both"/>
        <w:rPr>
          <w:color w:val="000000" w:themeColor="text1"/>
          <w:bdr w:val="none" w:sz="0" w:space="0" w:color="auto" w:frame="1"/>
          <w:lang w:val="en-GB"/>
        </w:rPr>
      </w:pPr>
      <w:r>
        <w:rPr>
          <w:color w:val="000000" w:themeColor="text1"/>
          <w:lang w:val="en-GB"/>
        </w:rPr>
        <w:t xml:space="preserve">Fig. 4. </w:t>
      </w:r>
      <w:r w:rsidR="00FC14BE" w:rsidRPr="00DD6FDD">
        <w:rPr>
          <w:color w:val="000000" w:themeColor="text1"/>
          <w:lang w:val="en-GB"/>
        </w:rPr>
        <w:t>Temperature (T), resource availability (P; total phosphorous), and zooplankton predation (P) interact to alter size-abundance relationships across 1048 lake phytoplankton communities. This figure is a visualization of a multiple regression model predicting total log</w:t>
      </w:r>
      <w:r w:rsidR="00FC14BE" w:rsidRPr="00DD6FDD">
        <w:rPr>
          <w:color w:val="000000" w:themeColor="text1"/>
          <w:vertAlign w:val="subscript"/>
          <w:lang w:val="en-GB"/>
        </w:rPr>
        <w:t>10</w:t>
      </w:r>
      <w:r w:rsidR="00FC14BE" w:rsidRPr="00DD6FDD">
        <w:rPr>
          <w:color w:val="000000" w:themeColor="text1"/>
          <w:lang w:val="en-GB"/>
        </w:rPr>
        <w:t xml:space="preserve"> </w:t>
      </w:r>
      <w:bookmarkStart w:id="95" w:name="_Hlk116992599"/>
      <w:r w:rsidR="00FC14BE" w:rsidRPr="00DD6FDD">
        <w:rPr>
          <w:color w:val="000000" w:themeColor="text1"/>
          <w:lang w:val="en-GB"/>
        </w:rPr>
        <w:t>population density (cells per mL) with mean log</w:t>
      </w:r>
      <w:r w:rsidR="00FC14BE" w:rsidRPr="00DD6FDD">
        <w:rPr>
          <w:color w:val="000000" w:themeColor="text1"/>
          <w:vertAlign w:val="subscript"/>
          <w:lang w:val="en-GB"/>
        </w:rPr>
        <w:t>10</w:t>
      </w:r>
      <w:r w:rsidR="00FC14BE" w:rsidRPr="00DD6FDD">
        <w:rPr>
          <w:color w:val="000000" w:themeColor="text1"/>
          <w:lang w:val="en-GB"/>
        </w:rPr>
        <w:t xml:space="preserve"> cell volume (</w:t>
      </w:r>
      <w:r w:rsidR="00FC14BE" w:rsidRPr="00DD6FDD">
        <w:rPr>
          <w:i/>
          <w:color w:val="000000" w:themeColor="text1"/>
          <w:lang w:val="en-GB"/>
        </w:rPr>
        <w:t>μ</w:t>
      </w:r>
      <w:r w:rsidR="00FC14BE" w:rsidRPr="00DD6FDD">
        <w:rPr>
          <w:color w:val="000000" w:themeColor="text1"/>
          <w:lang w:val="en-GB"/>
        </w:rPr>
        <w:t>m</w:t>
      </w:r>
      <w:r w:rsidR="00FC14BE" w:rsidRPr="00DD6FDD">
        <w:rPr>
          <w:color w:val="000000" w:themeColor="text1"/>
          <w:vertAlign w:val="superscript"/>
          <w:lang w:val="en-GB"/>
        </w:rPr>
        <w:t>3</w:t>
      </w:r>
      <w:r w:rsidR="00FC14BE" w:rsidRPr="00DD6FDD">
        <w:rPr>
          <w:color w:val="000000" w:themeColor="text1"/>
          <w:lang w:val="en-GB"/>
        </w:rPr>
        <w:t>), temperature (°C) and log</w:t>
      </w:r>
      <w:r w:rsidR="00FC14BE" w:rsidRPr="00DD6FDD">
        <w:rPr>
          <w:color w:val="000000" w:themeColor="text1"/>
          <w:vertAlign w:val="subscript"/>
          <w:lang w:val="en-GB"/>
        </w:rPr>
        <w:t>10</w:t>
      </w:r>
      <w:r w:rsidR="00FC14BE" w:rsidRPr="00DD6FDD">
        <w:rPr>
          <w:color w:val="000000" w:themeColor="text1"/>
          <w:lang w:val="en-GB"/>
        </w:rPr>
        <w:t xml:space="preserve"> nitrate concentration (mg per L), as well as interactions between those predictors. See methods for details of the fitted model. </w:t>
      </w:r>
      <w:bookmarkEnd w:id="95"/>
      <w:r w:rsidR="00FC14BE" w:rsidRPr="00DD6FDD">
        <w:rPr>
          <w:color w:val="000000" w:themeColor="text1"/>
          <w:lang w:val="en-GB"/>
        </w:rPr>
        <w:t>Although all predictors are treated as continuous in the model, we ‘slice’ the regression surface at 3 temperatures (10°, 20°, 30°C), 2 total phosphorous concentrations (3 mg L</w:t>
      </w:r>
      <w:r w:rsidR="00FC14BE" w:rsidRPr="00DD6FDD">
        <w:rPr>
          <w:color w:val="000000" w:themeColor="text1"/>
          <w:vertAlign w:val="superscript"/>
          <w:lang w:val="en-GB"/>
        </w:rPr>
        <w:t>-1</w:t>
      </w:r>
      <w:r w:rsidR="00FC14BE" w:rsidRPr="00DD6FDD">
        <w:rPr>
          <w:color w:val="000000" w:themeColor="text1"/>
          <w:lang w:val="en-GB"/>
        </w:rPr>
        <w:t xml:space="preserve"> and 300 mg L</w:t>
      </w:r>
      <w:r w:rsidR="00FC14BE" w:rsidRPr="00DD6FDD">
        <w:rPr>
          <w:color w:val="000000" w:themeColor="text1"/>
          <w:vertAlign w:val="superscript"/>
          <w:lang w:val="en-GB"/>
        </w:rPr>
        <w:t>-1</w:t>
      </w:r>
      <w:r w:rsidR="00FC14BE" w:rsidRPr="00DD6FDD">
        <w:rPr>
          <w:color w:val="000000" w:themeColor="text1"/>
          <w:lang w:val="en-GB"/>
        </w:rPr>
        <w:t xml:space="preserve">), and 2 zooplankton biomass levels (50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xml:space="preserve"> and 5000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to visualize changes in slope driven by these predictors. See Fig. 5 and 6 for different visualization of the same model.</w:t>
      </w:r>
      <w:r>
        <w:rPr>
          <w:color w:val="000000" w:themeColor="text1"/>
          <w:bdr w:val="none" w:sz="0" w:space="0" w:color="auto" w:frame="1"/>
          <w:lang w:val="en-GB"/>
        </w:rPr>
        <w:br w:type="page"/>
      </w:r>
    </w:p>
    <w:p w14:paraId="57C9EC52" w14:textId="77777777" w:rsidR="00B17AA0" w:rsidRPr="00DD6FDD" w:rsidRDefault="004B4378" w:rsidP="002B00E4">
      <w:pPr>
        <w:spacing w:line="480" w:lineRule="auto"/>
        <w:jc w:val="center"/>
        <w:rPr>
          <w:color w:val="000000" w:themeColor="text1"/>
          <w:bdr w:val="none" w:sz="0" w:space="0" w:color="auto" w:frame="1"/>
          <w:lang w:val="en-GB"/>
        </w:rPr>
      </w:pPr>
      <w:r w:rsidRPr="00DD6FDD">
        <w:rPr>
          <w:noProof/>
          <w:color w:val="000000" w:themeColor="text1"/>
          <w:bdr w:val="none" w:sz="0" w:space="0" w:color="auto" w:frame="1"/>
          <w:lang w:val="en-GB"/>
        </w:rPr>
        <w:lastRenderedPageBreak/>
        <w:drawing>
          <wp:inline distT="0" distB="0" distL="0" distR="0" wp14:anchorId="7ABC69B4" wp14:editId="29302231">
            <wp:extent cx="5069474" cy="4262120"/>
            <wp:effectExtent l="0" t="0" r="0"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2"/>
                    <a:srcRect l="25581" t="4025" r="11939" b="2583"/>
                    <a:stretch>
                      <a:fillRect/>
                    </a:stretch>
                  </pic:blipFill>
                  <pic:spPr bwMode="auto">
                    <a:xfrm>
                      <a:off x="0" y="0"/>
                      <a:ext cx="5083694" cy="4274075"/>
                    </a:xfrm>
                    <a:prstGeom prst="rect">
                      <a:avLst/>
                    </a:prstGeom>
                    <a:ln>
                      <a:noFill/>
                    </a:ln>
                    <a:extLst>
                      <a:ext uri="{53640926-AAD7-44D8-BBD7-CCE9431645EC}">
                        <a14:shadowObscured xmlns:a14="http://schemas.microsoft.com/office/drawing/2010/main"/>
                      </a:ext>
                    </a:extLst>
                  </pic:spPr>
                </pic:pic>
              </a:graphicData>
            </a:graphic>
          </wp:inline>
        </w:drawing>
      </w:r>
    </w:p>
    <w:p w14:paraId="43DA2E2D" w14:textId="4DCB04BA" w:rsidR="002E2B07" w:rsidRPr="00DD6FDD" w:rsidRDefault="004B4378" w:rsidP="00084282">
      <w:pPr>
        <w:spacing w:line="480" w:lineRule="auto"/>
        <w:jc w:val="both"/>
        <w:rPr>
          <w:rFonts w:ascii="Arial" w:hAnsi="Arial" w:cs="Arial"/>
          <w:color w:val="000000" w:themeColor="text1"/>
          <w:bdr w:val="none" w:sz="0" w:space="0" w:color="auto" w:frame="1"/>
          <w:lang w:val="en-GB"/>
        </w:rPr>
      </w:pPr>
      <w:r w:rsidRPr="00DD6FDD">
        <w:rPr>
          <w:color w:val="000000" w:themeColor="text1"/>
          <w:bdr w:val="none" w:sz="0" w:space="0" w:color="auto" w:frame="1"/>
          <w:lang w:val="en-GB"/>
        </w:rPr>
        <w:t>Fig. 5</w:t>
      </w:r>
      <w:r w:rsidR="009D3086">
        <w:rPr>
          <w:color w:val="000000" w:themeColor="text1"/>
          <w:bdr w:val="none" w:sz="0" w:space="0" w:color="auto" w:frame="1"/>
          <w:lang w:val="en-GB"/>
        </w:rPr>
        <w:t>.</w:t>
      </w:r>
      <w:r w:rsidR="00FC14BE" w:rsidRPr="00DD6FDD">
        <w:rPr>
          <w:b/>
          <w:bCs/>
          <w:color w:val="000000" w:themeColor="text1"/>
          <w:lang w:val="en-GB"/>
        </w:rPr>
        <w:t xml:space="preserve"> </w:t>
      </w:r>
      <w:r w:rsidR="00FC14BE" w:rsidRPr="00DD6FDD">
        <w:rPr>
          <w:color w:val="000000" w:themeColor="text1"/>
          <w:lang w:val="en-GB"/>
        </w:rPr>
        <w:t>Temperature (T), total phosphorous (P), and zooplankton predation (Z) interact to alter size-abundance relationships across 1048 lake phytoplankton communities. This figure is another visualization (see Fig. 4 and 6) of a multiple regression model predicting total log</w:t>
      </w:r>
      <w:r w:rsidR="00FC14BE" w:rsidRPr="00DD6FDD">
        <w:rPr>
          <w:color w:val="000000" w:themeColor="text1"/>
          <w:vertAlign w:val="subscript"/>
          <w:lang w:val="en-GB"/>
        </w:rPr>
        <w:t>10</w:t>
      </w:r>
      <w:r w:rsidR="00FC14BE" w:rsidRPr="00DD6FDD">
        <w:rPr>
          <w:color w:val="000000" w:themeColor="text1"/>
          <w:lang w:val="en-GB"/>
        </w:rPr>
        <w:t xml:space="preserve"> population density (cells per mL) with mean log</w:t>
      </w:r>
      <w:r w:rsidR="00FC14BE" w:rsidRPr="00DD6FDD">
        <w:rPr>
          <w:color w:val="000000" w:themeColor="text1"/>
          <w:vertAlign w:val="subscript"/>
          <w:lang w:val="en-GB"/>
        </w:rPr>
        <w:t>10</w:t>
      </w:r>
      <w:r w:rsidR="00FC14BE" w:rsidRPr="00DD6FDD">
        <w:rPr>
          <w:color w:val="000000" w:themeColor="text1"/>
          <w:lang w:val="en-GB"/>
        </w:rPr>
        <w:t xml:space="preserve"> cell volume (μm</w:t>
      </w:r>
      <w:r w:rsidR="00FC14BE" w:rsidRPr="00DD6FDD">
        <w:rPr>
          <w:color w:val="000000" w:themeColor="text1"/>
          <w:vertAlign w:val="superscript"/>
          <w:lang w:val="en-GB"/>
        </w:rPr>
        <w:t>3</w:t>
      </w:r>
      <w:r w:rsidR="00FC14BE" w:rsidRPr="00DD6FDD">
        <w:rPr>
          <w:color w:val="000000" w:themeColor="text1"/>
          <w:lang w:val="en-GB"/>
        </w:rPr>
        <w:t>), temperature (°C) and log</w:t>
      </w:r>
      <w:r w:rsidR="00FC14BE" w:rsidRPr="00DD6FDD">
        <w:rPr>
          <w:color w:val="000000" w:themeColor="text1"/>
          <w:vertAlign w:val="subscript"/>
          <w:lang w:val="en-GB"/>
        </w:rPr>
        <w:t>10</w:t>
      </w:r>
      <w:r w:rsidR="00FC14BE" w:rsidRPr="00DD6FDD">
        <w:rPr>
          <w:color w:val="000000" w:themeColor="text1"/>
          <w:lang w:val="en-GB"/>
        </w:rPr>
        <w:t xml:space="preserve"> nitrate concentration (mg per L), as well as interactions between those predictors. See methods for details of the fitted model. Although all predictors are treated as continuous in the model, we ‘slice’ the regression surface at 3 total phosphorous concentrations (3 mg L</w:t>
      </w:r>
      <w:r w:rsidR="00FC14BE" w:rsidRPr="00DD6FDD">
        <w:rPr>
          <w:color w:val="000000" w:themeColor="text1"/>
          <w:vertAlign w:val="superscript"/>
          <w:lang w:val="en-GB"/>
        </w:rPr>
        <w:t>-1</w:t>
      </w:r>
      <w:r w:rsidR="00FC14BE" w:rsidRPr="00DD6FDD">
        <w:rPr>
          <w:color w:val="000000" w:themeColor="text1"/>
          <w:lang w:val="en-GB"/>
        </w:rPr>
        <w:t>, 30 mg L</w:t>
      </w:r>
      <w:r w:rsidR="00FC14BE" w:rsidRPr="00DD6FDD">
        <w:rPr>
          <w:color w:val="000000" w:themeColor="text1"/>
          <w:vertAlign w:val="superscript"/>
          <w:lang w:val="en-GB"/>
        </w:rPr>
        <w:t>-1</w:t>
      </w:r>
      <w:r w:rsidR="00FC14BE" w:rsidRPr="00DD6FDD">
        <w:rPr>
          <w:color w:val="000000" w:themeColor="text1"/>
          <w:lang w:val="en-GB"/>
        </w:rPr>
        <w:t xml:space="preserve"> and 300 mg L</w:t>
      </w:r>
      <w:r w:rsidR="00FC14BE" w:rsidRPr="00DD6FDD">
        <w:rPr>
          <w:color w:val="000000" w:themeColor="text1"/>
          <w:vertAlign w:val="superscript"/>
          <w:lang w:val="en-GB"/>
        </w:rPr>
        <w:t>-1</w:t>
      </w:r>
      <w:r w:rsidR="00FC14BE" w:rsidRPr="00DD6FDD">
        <w:rPr>
          <w:color w:val="000000" w:themeColor="text1"/>
          <w:lang w:val="en-GB"/>
        </w:rPr>
        <w:t xml:space="preserve">), 2 temperatures (10°, and 30°C), and 2 zooplankton biomass levels (50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xml:space="preserve">, 500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xml:space="preserve"> and 5000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to visualize changes in slope driven by these predictors. See Fig. 4 and 6 for different visualization of the same model.</w:t>
      </w:r>
      <w:r w:rsidRPr="00DD6FDD">
        <w:rPr>
          <w:rFonts w:ascii="Arial" w:hAnsi="Arial" w:cs="Arial"/>
          <w:color w:val="000000" w:themeColor="text1"/>
          <w:bdr w:val="none" w:sz="0" w:space="0" w:color="auto" w:frame="1"/>
          <w:lang w:val="en-GB"/>
        </w:rPr>
        <w:br w:type="page"/>
      </w:r>
    </w:p>
    <w:p w14:paraId="35B5691F" w14:textId="77A3EC58" w:rsidR="009D3086" w:rsidRDefault="004B4378" w:rsidP="009D3086">
      <w:pPr>
        <w:pStyle w:val="NormalWeb"/>
        <w:spacing w:before="0" w:beforeAutospacing="0" w:after="0" w:afterAutospacing="0" w:line="480" w:lineRule="auto"/>
        <w:jc w:val="center"/>
        <w:rPr>
          <w:color w:val="000000" w:themeColor="text1"/>
          <w:bdr w:val="none" w:sz="0" w:space="0" w:color="auto" w:frame="1"/>
          <w:lang w:val="en-GB"/>
        </w:rPr>
      </w:pPr>
      <w:r w:rsidRPr="00DD6FDD">
        <w:rPr>
          <w:rFonts w:ascii="Arial" w:hAnsi="Arial" w:cs="Arial"/>
          <w:noProof/>
          <w:color w:val="000000" w:themeColor="text1"/>
          <w:bdr w:val="none" w:sz="0" w:space="0" w:color="auto" w:frame="1"/>
          <w:lang w:val="en-GB"/>
        </w:rPr>
        <w:lastRenderedPageBreak/>
        <w:drawing>
          <wp:inline distT="0" distB="0" distL="0" distR="0" wp14:anchorId="369C78C2" wp14:editId="2BD184D7">
            <wp:extent cx="5066206" cy="4341096"/>
            <wp:effectExtent l="0" t="0" r="127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srcRect l="25807" t="5233" r="14203" b="3376"/>
                    <a:stretch>
                      <a:fillRect/>
                    </a:stretch>
                  </pic:blipFill>
                  <pic:spPr bwMode="auto">
                    <a:xfrm>
                      <a:off x="0" y="0"/>
                      <a:ext cx="5077081" cy="4350415"/>
                    </a:xfrm>
                    <a:prstGeom prst="rect">
                      <a:avLst/>
                    </a:prstGeom>
                    <a:ln>
                      <a:noFill/>
                    </a:ln>
                    <a:extLst>
                      <a:ext uri="{53640926-AAD7-44D8-BBD7-CCE9431645EC}">
                        <a14:shadowObscured xmlns:a14="http://schemas.microsoft.com/office/drawing/2010/main"/>
                      </a:ext>
                    </a:extLst>
                  </pic:spPr>
                </pic:pic>
              </a:graphicData>
            </a:graphic>
          </wp:inline>
        </w:drawing>
      </w:r>
    </w:p>
    <w:p w14:paraId="16FD1611" w14:textId="57907658" w:rsidR="002E2B07" w:rsidRPr="00DD6FDD" w:rsidRDefault="004B4378" w:rsidP="00084282">
      <w:pPr>
        <w:pStyle w:val="NormalWeb"/>
        <w:spacing w:before="0" w:beforeAutospacing="0" w:after="0" w:afterAutospacing="0" w:line="480" w:lineRule="auto"/>
        <w:jc w:val="both"/>
        <w:rPr>
          <w:color w:val="000000" w:themeColor="text1"/>
          <w:bdr w:val="none" w:sz="0" w:space="0" w:color="auto" w:frame="1"/>
          <w:lang w:val="en-GB"/>
        </w:rPr>
      </w:pPr>
      <w:r w:rsidRPr="00DD6FDD">
        <w:rPr>
          <w:color w:val="000000" w:themeColor="text1"/>
          <w:bdr w:val="none" w:sz="0" w:space="0" w:color="auto" w:frame="1"/>
          <w:lang w:val="en-GB"/>
        </w:rPr>
        <w:t>Fig.</w:t>
      </w:r>
      <w:r w:rsidR="009D3086">
        <w:rPr>
          <w:color w:val="000000" w:themeColor="text1"/>
          <w:bdr w:val="none" w:sz="0" w:space="0" w:color="auto" w:frame="1"/>
          <w:lang w:val="en-GB"/>
        </w:rPr>
        <w:t xml:space="preserve"> </w:t>
      </w:r>
      <w:r w:rsidRPr="00DD6FDD">
        <w:rPr>
          <w:color w:val="000000" w:themeColor="text1"/>
          <w:bdr w:val="none" w:sz="0" w:space="0" w:color="auto" w:frame="1"/>
          <w:lang w:val="en-GB"/>
        </w:rPr>
        <w:t>6</w:t>
      </w:r>
      <w:r w:rsidR="00D678A1">
        <w:rPr>
          <w:color w:val="000000" w:themeColor="text1"/>
          <w:bdr w:val="none" w:sz="0" w:space="0" w:color="auto" w:frame="1"/>
          <w:lang w:val="en-GB"/>
        </w:rPr>
        <w:t xml:space="preserve"> Temperature (T), total phosphorus (P), and zooplankton predation (Z) interact to alter size-abundance relationships across 1048 lake phytoplankton communities. This figure is another visualization (See Fig. 4 and 5) of a multiple regression model predicting total log</w:t>
      </w:r>
      <w:r w:rsidR="00D678A1" w:rsidRPr="00D678A1">
        <w:rPr>
          <w:color w:val="000000" w:themeColor="text1"/>
          <w:bdr w:val="none" w:sz="0" w:space="0" w:color="auto" w:frame="1"/>
          <w:vertAlign w:val="subscript"/>
          <w:lang w:val="en-GB"/>
        </w:rPr>
        <w:t>10</w:t>
      </w:r>
      <w:r w:rsidR="00D678A1">
        <w:rPr>
          <w:color w:val="000000" w:themeColor="text1"/>
          <w:bdr w:val="none" w:sz="0" w:space="0" w:color="auto" w:frame="1"/>
          <w:lang w:val="en-GB"/>
        </w:rPr>
        <w:t xml:space="preserve"> population density (cells per mL) with mean log</w:t>
      </w:r>
      <w:r w:rsidR="00D678A1" w:rsidRPr="00D678A1">
        <w:rPr>
          <w:color w:val="000000" w:themeColor="text1"/>
          <w:bdr w:val="none" w:sz="0" w:space="0" w:color="auto" w:frame="1"/>
          <w:vertAlign w:val="subscript"/>
          <w:lang w:val="en-GB"/>
        </w:rPr>
        <w:t>10</w:t>
      </w:r>
      <w:r w:rsidR="00D678A1">
        <w:rPr>
          <w:color w:val="000000" w:themeColor="text1"/>
          <w:bdr w:val="none" w:sz="0" w:space="0" w:color="auto" w:frame="1"/>
          <w:lang w:val="en-GB"/>
        </w:rPr>
        <w:t xml:space="preserve"> cell volume (µm3), temperature (°C) and log</w:t>
      </w:r>
      <w:r w:rsidR="00D678A1" w:rsidRPr="00D678A1">
        <w:rPr>
          <w:color w:val="000000" w:themeColor="text1"/>
          <w:bdr w:val="none" w:sz="0" w:space="0" w:color="auto" w:frame="1"/>
          <w:vertAlign w:val="subscript"/>
          <w:lang w:val="en-GB"/>
        </w:rPr>
        <w:t>10</w:t>
      </w:r>
      <w:r w:rsidR="00D678A1">
        <w:rPr>
          <w:color w:val="000000" w:themeColor="text1"/>
          <w:bdr w:val="none" w:sz="0" w:space="0" w:color="auto" w:frame="1"/>
          <w:lang w:val="en-GB"/>
        </w:rPr>
        <w:t xml:space="preserve"> nitrate concentration (mg per L), as well as interactions between those predictors. See methods for details of the fitted model. Although all predictors are treated as continuous in the model, we ‘slice’ the regression surface at 3 zooplankton biomass levels (50 µg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500 µg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xml:space="preserve"> and 5000 µg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xml:space="preserve">), 2 total </w:t>
      </w:r>
      <w:proofErr w:type="spellStart"/>
      <w:r w:rsidR="00D678A1">
        <w:rPr>
          <w:color w:val="000000" w:themeColor="text1"/>
          <w:bdr w:val="none" w:sz="0" w:space="0" w:color="auto" w:frame="1"/>
          <w:lang w:val="en-GB"/>
        </w:rPr>
        <w:t>phospohorus</w:t>
      </w:r>
      <w:proofErr w:type="spellEnd"/>
      <w:r w:rsidR="00D678A1">
        <w:rPr>
          <w:color w:val="000000" w:themeColor="text1"/>
          <w:bdr w:val="none" w:sz="0" w:space="0" w:color="auto" w:frame="1"/>
          <w:lang w:val="en-GB"/>
        </w:rPr>
        <w:t xml:space="preserve"> concentrations (3 mg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and 300 mg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xml:space="preserve">), 2 temperatures (10°, and 30° C) to visualize changes in slope driven by these predictors. See Fig 4 and 5 for different </w:t>
      </w:r>
      <w:proofErr w:type="spellStart"/>
      <w:r w:rsidR="00D678A1">
        <w:rPr>
          <w:color w:val="000000" w:themeColor="text1"/>
          <w:bdr w:val="none" w:sz="0" w:space="0" w:color="auto" w:frame="1"/>
          <w:lang w:val="en-GB"/>
        </w:rPr>
        <w:t>viusalization</w:t>
      </w:r>
      <w:proofErr w:type="spellEnd"/>
      <w:r w:rsidR="00D678A1">
        <w:rPr>
          <w:color w:val="000000" w:themeColor="text1"/>
          <w:bdr w:val="none" w:sz="0" w:space="0" w:color="auto" w:frame="1"/>
          <w:lang w:val="en-GB"/>
        </w:rPr>
        <w:t xml:space="preserve"> of the same model.</w:t>
      </w:r>
      <w:r w:rsidRPr="00DD6FDD">
        <w:rPr>
          <w:color w:val="000000" w:themeColor="text1"/>
          <w:bdr w:val="none" w:sz="0" w:space="0" w:color="auto" w:frame="1"/>
          <w:lang w:val="en-GB"/>
        </w:rPr>
        <w:br w:type="page"/>
      </w:r>
    </w:p>
    <w:p w14:paraId="6B31817B" w14:textId="01B5071A" w:rsidR="009D3086" w:rsidRPr="00DD6FDD" w:rsidRDefault="004B4378" w:rsidP="008962D8">
      <w:pPr>
        <w:spacing w:line="480" w:lineRule="auto"/>
        <w:jc w:val="both"/>
        <w:rPr>
          <w:color w:val="000000" w:themeColor="text1"/>
          <w:bdr w:val="none" w:sz="0" w:space="0" w:color="auto" w:frame="1"/>
          <w:lang w:val="en-GB"/>
        </w:rPr>
      </w:pPr>
      <w:r w:rsidRPr="00DD6FDD">
        <w:rPr>
          <w:noProof/>
          <w:color w:val="000000" w:themeColor="text1"/>
          <w:bdr w:val="none" w:sz="0" w:space="0" w:color="auto" w:frame="1"/>
          <w:lang w:val="en-GB"/>
        </w:rPr>
        <w:lastRenderedPageBreak/>
        <w:drawing>
          <wp:inline distT="0" distB="0" distL="0" distR="0" wp14:anchorId="1FE20832" wp14:editId="3D6122B5">
            <wp:extent cx="5168788" cy="2477136"/>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6760" cy="2495334"/>
                    </a:xfrm>
                    <a:prstGeom prst="rect">
                      <a:avLst/>
                    </a:prstGeom>
                  </pic:spPr>
                </pic:pic>
              </a:graphicData>
            </a:graphic>
          </wp:inline>
        </w:drawing>
      </w:r>
    </w:p>
    <w:p w14:paraId="49112904" w14:textId="4663DC80" w:rsidR="00936CA9" w:rsidRPr="00936CA9" w:rsidRDefault="009D3086" w:rsidP="00936CA9">
      <w:pPr>
        <w:spacing w:line="480" w:lineRule="auto"/>
        <w:jc w:val="both"/>
        <w:rPr>
          <w:color w:val="000000" w:themeColor="text1"/>
          <w:lang w:val="en-GB"/>
        </w:rPr>
      </w:pPr>
      <w:r>
        <w:rPr>
          <w:color w:val="000000" w:themeColor="text1"/>
          <w:lang w:val="en-GB"/>
        </w:rPr>
        <w:t>Fig. 7.</w:t>
      </w:r>
      <w:r w:rsidRPr="00DD6FDD">
        <w:rPr>
          <w:color w:val="000000" w:themeColor="text1"/>
          <w:lang w:val="en-GB"/>
        </w:rPr>
        <w:t xml:space="preserve"> An alternate visualization of the multiple regression results presented in Fig. 4, 5 and 6. The </w:t>
      </w:r>
      <w:proofErr w:type="spellStart"/>
      <w:r w:rsidRPr="00DD6FDD">
        <w:rPr>
          <w:color w:val="000000" w:themeColor="text1"/>
          <w:lang w:val="en-GB"/>
        </w:rPr>
        <w:t>color</w:t>
      </w:r>
      <w:proofErr w:type="spellEnd"/>
      <w:r w:rsidRPr="00DD6FDD">
        <w:rPr>
          <w:color w:val="000000" w:themeColor="text1"/>
          <w:lang w:val="en-GB"/>
        </w:rPr>
        <w:t xml:space="preserve"> variation indicates the slope of the size-abundance relationship across: temperature (° C) and resources (log transformed phosphorous gradients - mg L</w:t>
      </w:r>
      <w:r w:rsidRPr="00DD6FDD">
        <w:rPr>
          <w:color w:val="000000" w:themeColor="text1"/>
          <w:vertAlign w:val="superscript"/>
          <w:lang w:val="en-GB"/>
        </w:rPr>
        <w:t>-1</w:t>
      </w:r>
      <w:r w:rsidRPr="00DD6FDD">
        <w:rPr>
          <w:color w:val="000000" w:themeColor="text1"/>
          <w:lang w:val="en-GB"/>
        </w:rPr>
        <w:t xml:space="preserve">) under A. low and B. high predation </w:t>
      </w:r>
      <w:proofErr w:type="spellStart"/>
      <w:r w:rsidRPr="00DD6FDD">
        <w:rPr>
          <w:color w:val="000000" w:themeColor="text1"/>
          <w:lang w:val="en-GB"/>
        </w:rPr>
        <w:t>predation</w:t>
      </w:r>
      <w:proofErr w:type="spellEnd"/>
      <w:r w:rsidRPr="00DD6FDD">
        <w:rPr>
          <w:color w:val="000000" w:themeColor="text1"/>
          <w:lang w:val="en-GB"/>
        </w:rPr>
        <w:t xml:space="preserve"> (log transformed zooplankton biomass - </w:t>
      </w:r>
      <w:proofErr w:type="spellStart"/>
      <w:r w:rsidRPr="00DD6FDD">
        <w:rPr>
          <w:color w:val="000000" w:themeColor="text1"/>
          <w:lang w:val="en-GB"/>
        </w:rPr>
        <w:t>μg</w:t>
      </w:r>
      <w:proofErr w:type="spellEnd"/>
      <w:r w:rsidRPr="00DD6FDD">
        <w:rPr>
          <w:color w:val="000000" w:themeColor="text1"/>
          <w:lang w:val="en-GB"/>
        </w:rPr>
        <w:t xml:space="preserve"> L</w:t>
      </w:r>
      <w:r w:rsidRPr="00DD6FDD">
        <w:rPr>
          <w:color w:val="000000" w:themeColor="text1"/>
          <w:vertAlign w:val="superscript"/>
          <w:lang w:val="en-GB"/>
        </w:rPr>
        <w:t>-1</w:t>
      </w:r>
      <w:r w:rsidRPr="00DD6FDD">
        <w:rPr>
          <w:color w:val="000000" w:themeColor="text1"/>
          <w:lang w:val="en-GB"/>
        </w:rPr>
        <w:t xml:space="preserve">) pressure, estimated from the fitted regression. The green points represent individual lakes and indicate the temperature and </w:t>
      </w:r>
      <w:proofErr w:type="spellStart"/>
      <w:r w:rsidRPr="00DD6FDD">
        <w:rPr>
          <w:color w:val="000000" w:themeColor="text1"/>
          <w:lang w:val="en-GB"/>
        </w:rPr>
        <w:t>phoshorous</w:t>
      </w:r>
      <w:proofErr w:type="spellEnd"/>
      <w:r w:rsidRPr="00DD6FDD">
        <w:rPr>
          <w:color w:val="000000" w:themeColor="text1"/>
          <w:lang w:val="en-GB"/>
        </w:rPr>
        <w:t xml:space="preserve"> conditions at all 1048 lakes in the dataset (note that the lowest </w:t>
      </w:r>
      <w:proofErr w:type="spellStart"/>
      <w:r w:rsidRPr="00DD6FDD">
        <w:rPr>
          <w:color w:val="000000" w:themeColor="text1"/>
          <w:lang w:val="en-GB"/>
        </w:rPr>
        <w:t>phosphrous</w:t>
      </w:r>
      <w:proofErr w:type="spellEnd"/>
      <w:r w:rsidRPr="00DD6FDD">
        <w:rPr>
          <w:color w:val="000000" w:themeColor="text1"/>
          <w:lang w:val="en-GB"/>
        </w:rPr>
        <w:t xml:space="preserve"> values represent measurements below the detection limit; see methods for more detail). Note that this entire range of values is not observed in nature.</w:t>
      </w:r>
      <w:r>
        <w:rPr>
          <w:color w:val="000000" w:themeColor="text1"/>
          <w:lang w:val="en-GB"/>
        </w:rPr>
        <w:br w:type="page"/>
      </w:r>
    </w:p>
    <w:p w14:paraId="3885E441" w14:textId="3D7EEB2E" w:rsidR="00425E60" w:rsidRPr="00084282" w:rsidRDefault="004B4378" w:rsidP="00084282">
      <w:pPr>
        <w:spacing w:after="240"/>
        <w:rPr>
          <w:b/>
          <w:bCs/>
          <w:color w:val="000000" w:themeColor="text1"/>
          <w:lang w:val="en-GB"/>
        </w:rPr>
      </w:pPr>
      <w:r w:rsidRPr="00084282">
        <w:rPr>
          <w:b/>
          <w:bCs/>
          <w:color w:val="000000" w:themeColor="text1"/>
          <w:lang w:val="en-GB"/>
        </w:rPr>
        <w:lastRenderedPageBreak/>
        <w:t>Appendix</w:t>
      </w:r>
    </w:p>
    <w:p w14:paraId="0A6EA4AF" w14:textId="77777777" w:rsidR="00425E60" w:rsidRDefault="004B4378" w:rsidP="00425E60">
      <w:r w:rsidRPr="00D10C38">
        <w:rPr>
          <w:noProof/>
          <w:color w:val="000000" w:themeColor="text1"/>
          <w:bdr w:val="none" w:sz="0" w:space="0" w:color="auto" w:frame="1"/>
          <w:lang w:val="en-GB"/>
        </w:rPr>
        <w:drawing>
          <wp:inline distT="0" distB="0" distL="0" distR="0" wp14:anchorId="527D4A9A" wp14:editId="2BA3CF69">
            <wp:extent cx="5424904" cy="4758690"/>
            <wp:effectExtent l="0" t="0" r="4445" b="381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26247" t="4814" r="15009" b="3566"/>
                    <a:stretch>
                      <a:fillRect/>
                    </a:stretch>
                  </pic:blipFill>
                  <pic:spPr bwMode="auto">
                    <a:xfrm>
                      <a:off x="0" y="0"/>
                      <a:ext cx="5431721" cy="4764670"/>
                    </a:xfrm>
                    <a:prstGeom prst="rect">
                      <a:avLst/>
                    </a:prstGeom>
                    <a:noFill/>
                    <a:ln>
                      <a:noFill/>
                    </a:ln>
                    <a:extLst>
                      <a:ext uri="{53640926-AAD7-44D8-BBD7-CCE9431645EC}">
                        <a14:shadowObscured xmlns:a14="http://schemas.microsoft.com/office/drawing/2010/main"/>
                      </a:ext>
                    </a:extLst>
                  </pic:spPr>
                </pic:pic>
              </a:graphicData>
            </a:graphic>
          </wp:inline>
        </w:drawing>
      </w:r>
    </w:p>
    <w:p w14:paraId="776773A6" w14:textId="3CA50BE0" w:rsidR="003B1C0D" w:rsidRDefault="004B4378" w:rsidP="00DD6FDD">
      <w:pPr>
        <w:spacing w:line="480" w:lineRule="auto"/>
        <w:jc w:val="both"/>
        <w:rPr>
          <w:rFonts w:asciiTheme="majorBidi" w:hAnsiTheme="majorBidi" w:cstheme="majorBidi"/>
          <w:color w:val="000000" w:themeColor="text1"/>
          <w:lang w:val="en-GB"/>
        </w:rPr>
      </w:pPr>
      <w:r w:rsidRPr="00D10C38">
        <w:rPr>
          <w:rFonts w:asciiTheme="majorBidi" w:hAnsiTheme="majorBidi" w:cstheme="majorBidi"/>
          <w:color w:val="000000" w:themeColor="text1"/>
          <w:lang w:val="en-GB"/>
        </w:rPr>
        <w:t>Fig</w:t>
      </w:r>
      <w:r>
        <w:rPr>
          <w:rFonts w:asciiTheme="majorBidi" w:hAnsiTheme="majorBidi" w:cstheme="majorBidi"/>
          <w:color w:val="000000" w:themeColor="text1"/>
          <w:lang w:val="en-GB"/>
        </w:rPr>
        <w:t xml:space="preserve">. </w:t>
      </w:r>
      <w:r w:rsidRPr="00D10C38">
        <w:rPr>
          <w:rFonts w:asciiTheme="majorBidi" w:hAnsiTheme="majorBidi" w:cstheme="majorBidi"/>
          <w:color w:val="000000" w:themeColor="text1"/>
          <w:lang w:val="en-GB"/>
        </w:rPr>
        <w:t>S1</w:t>
      </w:r>
      <w:r>
        <w:rPr>
          <w:rFonts w:asciiTheme="majorBidi" w:hAnsiTheme="majorBidi" w:cstheme="majorBidi"/>
          <w:b/>
          <w:bCs/>
          <w:color w:val="000000" w:themeColor="text1"/>
          <w:lang w:val="en-GB"/>
        </w:rPr>
        <w:t>.</w:t>
      </w:r>
      <w:r w:rsidRPr="00D10C38">
        <w:rPr>
          <w:rFonts w:asciiTheme="majorBidi" w:hAnsiTheme="majorBidi" w:cstheme="majorBidi"/>
          <w:b/>
          <w:bCs/>
          <w:color w:val="000000" w:themeColor="text1"/>
          <w:lang w:val="en-GB"/>
        </w:rPr>
        <w:t xml:space="preserve"> </w:t>
      </w:r>
      <w:r w:rsidRPr="00D10C38">
        <w:rPr>
          <w:rFonts w:asciiTheme="majorBidi" w:hAnsiTheme="majorBidi" w:cstheme="majorBidi"/>
          <w:color w:val="000000" w:themeColor="text1"/>
          <w:lang w:val="en-GB"/>
        </w:rPr>
        <w:t>Temperature (T), total phosphorous (P), and zooplankton predation (Z) interact to alter size-abundance relationships across 1048 lake p</w:t>
      </w:r>
      <w:r w:rsidRPr="00D10C38">
        <w:rPr>
          <w:rFonts w:asciiTheme="majorBidi" w:hAnsiTheme="majorBidi" w:cstheme="majorBidi"/>
          <w:color w:val="000000" w:themeColor="text1"/>
          <w:lang w:val="en-GB"/>
        </w:rPr>
        <w:t>hytoplankton communities. The fitted model is based on colony level size and density, rather than cell size and density, as shown in Fig. 6. This figure is a multiple regression model predicting total log</w:t>
      </w:r>
      <w:r w:rsidRPr="00D10C38">
        <w:rPr>
          <w:rFonts w:asciiTheme="majorBidi" w:hAnsiTheme="majorBidi" w:cstheme="majorBidi"/>
          <w:color w:val="000000" w:themeColor="text1"/>
          <w:vertAlign w:val="subscript"/>
          <w:lang w:val="en-GB"/>
        </w:rPr>
        <w:t>10</w:t>
      </w:r>
      <w:r w:rsidRPr="00D10C38">
        <w:rPr>
          <w:rFonts w:asciiTheme="majorBidi" w:hAnsiTheme="majorBidi" w:cstheme="majorBidi"/>
          <w:color w:val="000000" w:themeColor="text1"/>
          <w:lang w:val="en-GB"/>
        </w:rPr>
        <w:t xml:space="preserve"> population density (cells per mL) with mean log</w:t>
      </w:r>
      <w:r w:rsidRPr="00D10C38">
        <w:rPr>
          <w:rFonts w:asciiTheme="majorBidi" w:hAnsiTheme="majorBidi" w:cstheme="majorBidi"/>
          <w:color w:val="000000" w:themeColor="text1"/>
          <w:vertAlign w:val="subscript"/>
          <w:lang w:val="en-GB"/>
        </w:rPr>
        <w:t>10</w:t>
      </w:r>
      <w:r w:rsidRPr="00D10C38">
        <w:rPr>
          <w:rFonts w:asciiTheme="majorBidi" w:hAnsiTheme="majorBidi" w:cstheme="majorBidi"/>
          <w:color w:val="000000" w:themeColor="text1"/>
          <w:lang w:val="en-GB"/>
        </w:rPr>
        <w:t xml:space="preserve"> colony volume (μm</w:t>
      </w:r>
      <w:r w:rsidRPr="00D10C38">
        <w:rPr>
          <w:rFonts w:asciiTheme="majorBidi" w:hAnsiTheme="majorBidi" w:cstheme="majorBidi"/>
          <w:color w:val="000000" w:themeColor="text1"/>
          <w:vertAlign w:val="superscript"/>
          <w:lang w:val="en-GB"/>
        </w:rPr>
        <w:t>3</w:t>
      </w:r>
      <w:r w:rsidRPr="00D10C38">
        <w:rPr>
          <w:rFonts w:asciiTheme="majorBidi" w:hAnsiTheme="majorBidi" w:cstheme="majorBidi"/>
          <w:color w:val="000000" w:themeColor="text1"/>
          <w:lang w:val="en-GB"/>
        </w:rPr>
        <w:t>), temperature (°C) and log</w:t>
      </w:r>
      <w:r w:rsidRPr="00D10C38">
        <w:rPr>
          <w:rFonts w:asciiTheme="majorBidi" w:hAnsiTheme="majorBidi" w:cstheme="majorBidi"/>
          <w:color w:val="000000" w:themeColor="text1"/>
          <w:vertAlign w:val="subscript"/>
          <w:lang w:val="en-GB"/>
        </w:rPr>
        <w:t>10</w:t>
      </w:r>
      <w:r w:rsidRPr="00D10C38">
        <w:rPr>
          <w:rFonts w:asciiTheme="majorBidi" w:hAnsiTheme="majorBidi" w:cstheme="majorBidi"/>
          <w:color w:val="000000" w:themeColor="text1"/>
          <w:lang w:val="en-GB"/>
        </w:rPr>
        <w:t xml:space="preserve"> nitrate concentration (mg per L), as well as interactions between those predicted. Although all predictors are treated as continuous in the model, we ‘slice’ the regression surface at 3 zooplankton biomass l</w:t>
      </w:r>
      <w:r w:rsidRPr="00D10C38">
        <w:rPr>
          <w:rFonts w:asciiTheme="majorBidi" w:hAnsiTheme="majorBidi" w:cstheme="majorBidi"/>
          <w:color w:val="000000" w:themeColor="text1"/>
          <w:lang w:val="en-GB"/>
        </w:rPr>
        <w:t xml:space="preserve">evels (50 </w:t>
      </w:r>
      <w:proofErr w:type="spellStart"/>
      <w:r w:rsidRPr="00D10C38">
        <w:rPr>
          <w:rFonts w:asciiTheme="majorBidi" w:hAnsiTheme="majorBidi" w:cstheme="majorBidi"/>
          <w:color w:val="000000" w:themeColor="text1"/>
          <w:lang w:val="en-GB"/>
        </w:rPr>
        <w:t>μg</w:t>
      </w:r>
      <w:proofErr w:type="spellEnd"/>
      <w:r w:rsidRPr="00D10C38">
        <w:rPr>
          <w:rFonts w:asciiTheme="majorBidi" w:hAnsiTheme="majorBidi" w:cstheme="majorBidi"/>
          <w:color w:val="000000" w:themeColor="text1"/>
          <w:lang w:val="en-GB"/>
        </w:rPr>
        <w:t xml:space="preserve">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xml:space="preserve">, 500 </w:t>
      </w:r>
      <w:proofErr w:type="spellStart"/>
      <w:r w:rsidRPr="00D10C38">
        <w:rPr>
          <w:rFonts w:asciiTheme="majorBidi" w:hAnsiTheme="majorBidi" w:cstheme="majorBidi"/>
          <w:color w:val="000000" w:themeColor="text1"/>
          <w:lang w:val="en-GB"/>
        </w:rPr>
        <w:t>μg</w:t>
      </w:r>
      <w:proofErr w:type="spellEnd"/>
      <w:r w:rsidRPr="00D10C38">
        <w:rPr>
          <w:rFonts w:asciiTheme="majorBidi" w:hAnsiTheme="majorBidi" w:cstheme="majorBidi"/>
          <w:color w:val="000000" w:themeColor="text1"/>
          <w:lang w:val="en-GB"/>
        </w:rPr>
        <w:t xml:space="preserve">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xml:space="preserve"> and 5000 </w:t>
      </w:r>
      <w:proofErr w:type="spellStart"/>
      <w:r w:rsidRPr="00D10C38">
        <w:rPr>
          <w:rFonts w:asciiTheme="majorBidi" w:hAnsiTheme="majorBidi" w:cstheme="majorBidi"/>
          <w:color w:val="000000" w:themeColor="text1"/>
          <w:lang w:val="en-GB"/>
        </w:rPr>
        <w:t>μg</w:t>
      </w:r>
      <w:proofErr w:type="spellEnd"/>
      <w:r w:rsidRPr="00D10C38">
        <w:rPr>
          <w:rFonts w:asciiTheme="majorBidi" w:hAnsiTheme="majorBidi" w:cstheme="majorBidi"/>
          <w:color w:val="000000" w:themeColor="text1"/>
          <w:lang w:val="en-GB"/>
        </w:rPr>
        <w:t xml:space="preserve">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2 total phosphorous concentrations (3 mg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and 300 mg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xml:space="preserve">), 2 temperatures (10°, and 30°C) to visualize changes in slope driven by these predictors. See Fig. 4 and 5 for different visualization of the same </w:t>
      </w:r>
      <w:r w:rsidRPr="00D10C38">
        <w:rPr>
          <w:rFonts w:asciiTheme="majorBidi" w:hAnsiTheme="majorBidi" w:cstheme="majorBidi"/>
          <w:color w:val="000000" w:themeColor="text1"/>
          <w:lang w:val="en-GB"/>
        </w:rPr>
        <w:t>model.</w:t>
      </w:r>
    </w:p>
    <w:p w14:paraId="22C569EB" w14:textId="6118C91F" w:rsidR="00936CA9" w:rsidRDefault="00936CA9" w:rsidP="00DD6FDD">
      <w:pPr>
        <w:spacing w:line="480" w:lineRule="auto"/>
        <w:jc w:val="both"/>
        <w:rPr>
          <w:rFonts w:asciiTheme="majorBidi" w:hAnsiTheme="majorBidi" w:cstheme="majorBidi"/>
          <w:color w:val="000000" w:themeColor="text1"/>
          <w:lang w:val="en-GB"/>
        </w:rPr>
      </w:pPr>
    </w:p>
    <w:p w14:paraId="23902E1E" w14:textId="5B6C4B0B" w:rsidR="00936CA9" w:rsidRDefault="00936CA9" w:rsidP="00936CA9">
      <w:pPr>
        <w:spacing w:line="480" w:lineRule="auto"/>
        <w:jc w:val="both"/>
        <w:rPr>
          <w:ins w:id="96" w:author="Wesner, Jeff S" w:date="2023-02-21T13:15:00Z"/>
          <w:b/>
          <w:color w:val="000000" w:themeColor="text1"/>
          <w:lang w:val="en-US"/>
        </w:rPr>
      </w:pPr>
      <w:commentRangeStart w:id="97"/>
      <w:r>
        <w:rPr>
          <w:b/>
          <w:color w:val="000000" w:themeColor="text1"/>
          <w:lang w:val="en-US"/>
        </w:rPr>
        <w:lastRenderedPageBreak/>
        <w:t>Supplementary Information</w:t>
      </w:r>
      <w:commentRangeEnd w:id="97"/>
      <w:r w:rsidR="00723E55">
        <w:rPr>
          <w:rStyle w:val="CommentReference"/>
          <w:rFonts w:asciiTheme="minorHAnsi" w:eastAsiaTheme="minorHAnsi" w:hAnsiTheme="minorHAnsi" w:cstheme="minorBidi"/>
          <w:lang w:eastAsia="en-US"/>
        </w:rPr>
        <w:commentReference w:id="97"/>
      </w:r>
    </w:p>
    <w:p w14:paraId="37F72942" w14:textId="77777777" w:rsidR="004F2DF9" w:rsidRPr="00AA2D9A" w:rsidRDefault="004F2DF9" w:rsidP="004F2DF9">
      <w:pPr>
        <w:spacing w:line="480" w:lineRule="auto"/>
        <w:jc w:val="both"/>
        <w:rPr>
          <w:ins w:id="98" w:author="Wesner, Jeff S" w:date="2023-02-21T13:23:00Z"/>
          <w:i/>
          <w:iCs/>
          <w:color w:val="000000" w:themeColor="text1"/>
          <w:lang w:val="en-GB"/>
        </w:rPr>
      </w:pPr>
      <w:ins w:id="99" w:author="Wesner, Jeff S" w:date="2023-02-21T13:23:00Z">
        <w:r w:rsidRPr="00AA2D9A">
          <w:rPr>
            <w:i/>
            <w:iCs/>
            <w:color w:val="000000" w:themeColor="text1"/>
            <w:lang w:val="en-GB"/>
          </w:rPr>
          <w:t>Tools used</w:t>
        </w:r>
      </w:ins>
    </w:p>
    <w:p w14:paraId="1FF69AE0" w14:textId="77777777" w:rsidR="004F2DF9" w:rsidRPr="0097605E" w:rsidRDefault="004F2DF9" w:rsidP="004F2DF9">
      <w:pPr>
        <w:spacing w:line="480" w:lineRule="auto"/>
        <w:ind w:firstLine="708"/>
        <w:jc w:val="both"/>
        <w:rPr>
          <w:ins w:id="100" w:author="Wesner, Jeff S" w:date="2023-02-21T13:23:00Z"/>
          <w:color w:val="000000" w:themeColor="text1"/>
          <w:lang w:val="en-US"/>
        </w:rPr>
      </w:pPr>
      <w:ins w:id="101" w:author="Wesner, Jeff S" w:date="2023-02-21T13:23:00Z">
        <w:r w:rsidRPr="0097605E">
          <w:rPr>
            <w:color w:val="000000" w:themeColor="text1"/>
            <w:lang w:val="en-US"/>
          </w:rPr>
          <w:t>We used the following packages</w:t>
        </w:r>
        <w:r>
          <w:rPr>
            <w:color w:val="000000" w:themeColor="text1"/>
            <w:lang w:val="en-US"/>
          </w:rPr>
          <w:t xml:space="preserve"> in</w:t>
        </w:r>
        <w:r>
          <w:rPr>
            <w:color w:val="000000" w:themeColor="text1"/>
            <w:lang w:val="en-US"/>
          </w:rPr>
          <w:t xml:space="preserve"> </w:t>
        </w:r>
        <w:r>
          <w:rPr>
            <w:color w:val="000000" w:themeColor="text1"/>
            <w:lang w:val="en-US"/>
          </w:rPr>
          <w:t>R</w:t>
        </w:r>
        <w:r w:rsidRPr="0097605E">
          <w:rPr>
            <w:color w:val="000000" w:themeColor="text1"/>
            <w:lang w:val="en-US"/>
          </w:rPr>
          <w:t xml:space="preserve"> </w:t>
        </w:r>
        <w:r>
          <w:rPr>
            <w:color w:val="000000" w:themeColor="text1"/>
            <w:lang w:val="en-US"/>
          </w:rPr>
          <w:t xml:space="preserve">(v. </w:t>
        </w:r>
        <w:r w:rsidRPr="0097605E">
          <w:rPr>
            <w:color w:val="000000" w:themeColor="text1"/>
            <w:lang w:val="en-US"/>
          </w:rPr>
          <w:t>4.1.2</w:t>
        </w:r>
        <w:proofErr w:type="gramStart"/>
        <w:r>
          <w:rPr>
            <w:color w:val="000000" w:themeColor="text1"/>
            <w:lang w:val="en-US"/>
          </w:rPr>
          <w:t>)</w:t>
        </w:r>
        <w:r w:rsidRPr="0097605E">
          <w:rPr>
            <w:color w:val="000000" w:themeColor="text1"/>
            <w:lang w:val="en-US"/>
          </w:rPr>
          <w:t xml:space="preserve">  </w:t>
        </w:r>
        <w:r>
          <w:rPr>
            <w:color w:val="000000" w:themeColor="text1"/>
            <w:lang w:val="en-US"/>
          </w:rPr>
          <w:t>to</w:t>
        </w:r>
        <w:proofErr w:type="gramEnd"/>
        <w:r w:rsidRPr="0097605E">
          <w:rPr>
            <w:color w:val="000000" w:themeColor="text1"/>
            <w:lang w:val="en-US"/>
          </w:rPr>
          <w:t xml:space="preserve"> </w:t>
        </w:r>
        <w:proofErr w:type="spellStart"/>
        <w:r w:rsidRPr="0097605E">
          <w:rPr>
            <w:color w:val="000000" w:themeColor="text1"/>
            <w:lang w:val="en-US"/>
          </w:rPr>
          <w:t>visualise</w:t>
        </w:r>
        <w:proofErr w:type="spellEnd"/>
        <w:r w:rsidRPr="0097605E">
          <w:rPr>
            <w:color w:val="000000" w:themeColor="text1"/>
            <w:lang w:val="en-US"/>
          </w:rPr>
          <w:t xml:space="preserve"> output from the fitted models: </w:t>
        </w:r>
        <w:r w:rsidRPr="0097605E">
          <w:rPr>
            <w:i/>
            <w:iCs/>
            <w:color w:val="000000" w:themeColor="text1"/>
            <w:lang w:val="en-US"/>
          </w:rPr>
          <w:t xml:space="preserve">interactions </w:t>
        </w:r>
        <w:r w:rsidRPr="0097605E">
          <w:rPr>
            <w:iCs/>
            <w:color w:val="000000" w:themeColor="text1"/>
            <w:lang w:val="en-US"/>
          </w:rPr>
          <w:t>(Long, 2019)</w:t>
        </w:r>
        <w:r w:rsidRPr="0097605E">
          <w:rPr>
            <w:i/>
            <w:iCs/>
            <w:color w:val="000000" w:themeColor="text1"/>
            <w:lang w:val="en-US"/>
          </w:rPr>
          <w:t xml:space="preserve">, </w:t>
        </w:r>
        <w:proofErr w:type="spellStart"/>
        <w:r w:rsidRPr="0097605E">
          <w:rPr>
            <w:i/>
            <w:iCs/>
            <w:color w:val="000000" w:themeColor="text1"/>
            <w:lang w:val="en-US"/>
          </w:rPr>
          <w:t>modelsummary</w:t>
        </w:r>
        <w:proofErr w:type="spellEnd"/>
        <w:r w:rsidRPr="0097605E">
          <w:rPr>
            <w:i/>
            <w:iCs/>
            <w:color w:val="000000" w:themeColor="text1"/>
            <w:lang w:val="en-US"/>
          </w:rPr>
          <w:t xml:space="preserve"> </w:t>
        </w:r>
        <w:r w:rsidRPr="0097605E">
          <w:rPr>
            <w:iCs/>
            <w:color w:val="000000" w:themeColor="text1"/>
            <w:lang w:val="en-US"/>
          </w:rPr>
          <w:t>(</w:t>
        </w:r>
        <w:proofErr w:type="spellStart"/>
        <w:r w:rsidRPr="0097605E">
          <w:rPr>
            <w:iCs/>
            <w:color w:val="000000" w:themeColor="text1"/>
            <w:lang w:val="en-US"/>
          </w:rPr>
          <w:t>Arel-Bundock</w:t>
        </w:r>
        <w:proofErr w:type="spellEnd"/>
        <w:r w:rsidRPr="0097605E">
          <w:rPr>
            <w:iCs/>
            <w:color w:val="000000" w:themeColor="text1"/>
            <w:lang w:val="en-US"/>
          </w:rPr>
          <w:t>, 2022)</w:t>
        </w:r>
        <w:r w:rsidRPr="0097605E">
          <w:rPr>
            <w:i/>
            <w:iCs/>
            <w:color w:val="000000" w:themeColor="text1"/>
            <w:lang w:val="en-US"/>
          </w:rPr>
          <w:t xml:space="preserve">, </w:t>
        </w:r>
        <w:proofErr w:type="spellStart"/>
        <w:r w:rsidRPr="0097605E">
          <w:rPr>
            <w:i/>
            <w:iCs/>
            <w:color w:val="000000" w:themeColor="text1"/>
            <w:lang w:val="en-US"/>
          </w:rPr>
          <w:t>sjPlot</w:t>
        </w:r>
        <w:proofErr w:type="spellEnd"/>
        <w:r w:rsidRPr="0097605E">
          <w:rPr>
            <w:i/>
            <w:iCs/>
            <w:color w:val="000000" w:themeColor="text1"/>
            <w:lang w:val="en-US"/>
          </w:rPr>
          <w:t xml:space="preserve"> </w:t>
        </w:r>
        <w:r w:rsidRPr="0097605E">
          <w:rPr>
            <w:iCs/>
            <w:color w:val="000000" w:themeColor="text1"/>
            <w:lang w:val="en-US"/>
          </w:rPr>
          <w:t>(</w:t>
        </w:r>
        <w:proofErr w:type="spellStart"/>
        <w:r w:rsidRPr="008245BE">
          <w:rPr>
            <w:color w:val="000000" w:themeColor="text1"/>
            <w:shd w:val="clear" w:color="auto" w:fill="FFFFFF"/>
            <w:lang w:val="en-US"/>
          </w:rPr>
          <w:t>Lüdecke</w:t>
        </w:r>
        <w:proofErr w:type="spellEnd"/>
        <w:r w:rsidRPr="008245BE">
          <w:rPr>
            <w:color w:val="000000" w:themeColor="text1"/>
            <w:shd w:val="clear" w:color="auto" w:fill="FFFFFF"/>
            <w:lang w:val="en-US"/>
          </w:rPr>
          <w:t>, 2022)</w:t>
        </w:r>
        <w:r w:rsidRPr="0097605E">
          <w:rPr>
            <w:iCs/>
            <w:color w:val="000000" w:themeColor="text1"/>
            <w:lang w:val="en-US"/>
          </w:rPr>
          <w:t>,</w:t>
        </w:r>
        <w:r w:rsidRPr="0097605E">
          <w:rPr>
            <w:i/>
            <w:iCs/>
            <w:color w:val="000000" w:themeColor="text1"/>
            <w:lang w:val="en-US"/>
          </w:rPr>
          <w:t xml:space="preserve"> </w:t>
        </w:r>
        <w:proofErr w:type="spellStart"/>
        <w:r w:rsidRPr="0097605E">
          <w:rPr>
            <w:i/>
            <w:iCs/>
            <w:color w:val="000000" w:themeColor="text1"/>
            <w:lang w:val="en-US"/>
          </w:rPr>
          <w:t>sjmisc</w:t>
        </w:r>
        <w:proofErr w:type="spellEnd"/>
        <w:r w:rsidRPr="0097605E">
          <w:rPr>
            <w:i/>
            <w:iCs/>
            <w:color w:val="000000" w:themeColor="text1"/>
            <w:lang w:val="en-US"/>
          </w:rPr>
          <w:t xml:space="preserve"> </w:t>
        </w:r>
        <w:r w:rsidRPr="0097605E">
          <w:rPr>
            <w:iCs/>
            <w:color w:val="000000" w:themeColor="text1"/>
            <w:lang w:val="en-US"/>
          </w:rPr>
          <w:t>(</w:t>
        </w:r>
        <w:proofErr w:type="spellStart"/>
        <w:r w:rsidRPr="008245BE">
          <w:rPr>
            <w:color w:val="000000" w:themeColor="text1"/>
            <w:shd w:val="clear" w:color="auto" w:fill="FFFFFF"/>
            <w:lang w:val="en-US"/>
          </w:rPr>
          <w:t>Lüdecke</w:t>
        </w:r>
        <w:proofErr w:type="spellEnd"/>
        <w:r w:rsidRPr="008245BE">
          <w:rPr>
            <w:color w:val="000000" w:themeColor="text1"/>
            <w:shd w:val="clear" w:color="auto" w:fill="FFFFFF"/>
            <w:lang w:val="en-US"/>
          </w:rPr>
          <w:t>, 2018a)</w:t>
        </w:r>
        <w:r w:rsidRPr="0097605E">
          <w:rPr>
            <w:iCs/>
            <w:color w:val="000000" w:themeColor="text1"/>
            <w:lang w:val="en-US"/>
          </w:rPr>
          <w:t>,</w:t>
        </w:r>
        <w:r w:rsidRPr="0097605E">
          <w:rPr>
            <w:i/>
            <w:iCs/>
            <w:color w:val="000000" w:themeColor="text1"/>
            <w:lang w:val="en-US"/>
          </w:rPr>
          <w:t xml:space="preserve"> ggplot2 </w:t>
        </w:r>
        <w:r w:rsidRPr="0097605E">
          <w:rPr>
            <w:iCs/>
            <w:color w:val="000000" w:themeColor="text1"/>
            <w:lang w:val="en-US"/>
          </w:rPr>
          <w:t>(Wickham, 2016)</w:t>
        </w:r>
        <w:r w:rsidRPr="0097605E">
          <w:rPr>
            <w:i/>
            <w:iCs/>
            <w:color w:val="000000" w:themeColor="text1"/>
            <w:lang w:val="en-US"/>
          </w:rPr>
          <w:t xml:space="preserve">, </w:t>
        </w:r>
        <w:proofErr w:type="spellStart"/>
        <w:r w:rsidRPr="0097605E">
          <w:rPr>
            <w:i/>
            <w:iCs/>
            <w:color w:val="000000" w:themeColor="text1"/>
            <w:lang w:val="en-US"/>
          </w:rPr>
          <w:t>dplyr</w:t>
        </w:r>
        <w:proofErr w:type="spellEnd"/>
        <w:r w:rsidRPr="0097605E">
          <w:rPr>
            <w:i/>
            <w:iCs/>
            <w:color w:val="000000" w:themeColor="text1"/>
            <w:lang w:val="en-US"/>
          </w:rPr>
          <w:t xml:space="preserve"> </w:t>
        </w:r>
        <w:r w:rsidRPr="0097605E">
          <w:rPr>
            <w:iCs/>
            <w:color w:val="000000" w:themeColor="text1"/>
            <w:lang w:val="en-US"/>
          </w:rPr>
          <w:t>(Wickham et al., 2022)</w:t>
        </w:r>
        <w:r w:rsidRPr="0097605E">
          <w:rPr>
            <w:i/>
            <w:iCs/>
            <w:color w:val="000000" w:themeColor="text1"/>
            <w:lang w:val="en-US"/>
          </w:rPr>
          <w:t xml:space="preserve">, </w:t>
        </w:r>
        <w:proofErr w:type="spellStart"/>
        <w:r w:rsidRPr="0097605E">
          <w:rPr>
            <w:i/>
            <w:iCs/>
            <w:color w:val="000000" w:themeColor="text1"/>
            <w:lang w:val="en-US"/>
          </w:rPr>
          <w:t>ggeffects</w:t>
        </w:r>
        <w:proofErr w:type="spellEnd"/>
        <w:r w:rsidRPr="0097605E">
          <w:rPr>
            <w:i/>
            <w:iCs/>
            <w:color w:val="000000" w:themeColor="text1"/>
            <w:lang w:val="en-US"/>
          </w:rPr>
          <w:t xml:space="preserve"> </w:t>
        </w:r>
        <w:r w:rsidRPr="0097605E">
          <w:rPr>
            <w:iCs/>
            <w:color w:val="000000" w:themeColor="text1"/>
            <w:lang w:val="en-US"/>
          </w:rPr>
          <w:t>(</w:t>
        </w:r>
        <w:proofErr w:type="spellStart"/>
        <w:r w:rsidRPr="008245BE">
          <w:rPr>
            <w:color w:val="000000" w:themeColor="text1"/>
            <w:shd w:val="clear" w:color="auto" w:fill="FFFFFF"/>
            <w:lang w:val="en-US"/>
          </w:rPr>
          <w:t>Lüdecke</w:t>
        </w:r>
        <w:proofErr w:type="spellEnd"/>
        <w:r w:rsidRPr="008245BE">
          <w:rPr>
            <w:color w:val="000000" w:themeColor="text1"/>
            <w:shd w:val="clear" w:color="auto" w:fill="FFFFFF"/>
            <w:lang w:val="en-US"/>
          </w:rPr>
          <w:t>, 2018b</w:t>
        </w:r>
        <w:r w:rsidRPr="0097605E">
          <w:rPr>
            <w:iCs/>
            <w:color w:val="000000" w:themeColor="text1"/>
            <w:lang w:val="en-US"/>
          </w:rPr>
          <w:t>)</w:t>
        </w:r>
        <w:r w:rsidRPr="0097605E">
          <w:rPr>
            <w:i/>
            <w:iCs/>
            <w:color w:val="000000" w:themeColor="text1"/>
            <w:lang w:val="en-US"/>
          </w:rPr>
          <w:t xml:space="preserve">, </w:t>
        </w:r>
        <w:proofErr w:type="spellStart"/>
        <w:r w:rsidRPr="0097605E">
          <w:rPr>
            <w:i/>
            <w:iCs/>
            <w:color w:val="000000" w:themeColor="text1"/>
            <w:lang w:val="en-US"/>
          </w:rPr>
          <w:t>ggthemes</w:t>
        </w:r>
        <w:proofErr w:type="spellEnd"/>
        <w:r>
          <w:rPr>
            <w:i/>
            <w:iCs/>
            <w:color w:val="000000" w:themeColor="text1"/>
            <w:lang w:val="en-US"/>
          </w:rPr>
          <w:t xml:space="preserve"> </w:t>
        </w:r>
        <w:r w:rsidRPr="0097605E">
          <w:rPr>
            <w:iCs/>
            <w:color w:val="000000" w:themeColor="text1"/>
            <w:lang w:val="en-US"/>
          </w:rPr>
          <w:t>(Jeffrey, 2021)</w:t>
        </w:r>
        <w:r w:rsidRPr="0097605E">
          <w:rPr>
            <w:i/>
            <w:iCs/>
            <w:color w:val="000000" w:themeColor="text1"/>
            <w:lang w:val="en-US"/>
          </w:rPr>
          <w:t xml:space="preserve"> </w:t>
        </w:r>
        <w:r w:rsidRPr="0097605E">
          <w:rPr>
            <w:iCs/>
            <w:color w:val="000000" w:themeColor="text1"/>
            <w:lang w:val="en-US"/>
          </w:rPr>
          <w:t>and</w:t>
        </w:r>
        <w:r w:rsidRPr="0097605E">
          <w:rPr>
            <w:i/>
            <w:iCs/>
            <w:color w:val="000000" w:themeColor="text1"/>
            <w:lang w:val="en-US"/>
          </w:rPr>
          <w:t xml:space="preserve"> janitor </w:t>
        </w:r>
        <w:r w:rsidRPr="0097605E">
          <w:rPr>
            <w:iCs/>
            <w:color w:val="000000" w:themeColor="text1"/>
            <w:lang w:val="en-US"/>
          </w:rPr>
          <w:t xml:space="preserve">( </w:t>
        </w:r>
        <w:proofErr w:type="spellStart"/>
        <w:r w:rsidRPr="0097605E">
          <w:rPr>
            <w:iCs/>
            <w:color w:val="000000" w:themeColor="text1"/>
            <w:lang w:val="en-US"/>
          </w:rPr>
          <w:t>Firke</w:t>
        </w:r>
        <w:proofErr w:type="spellEnd"/>
        <w:r w:rsidRPr="0097605E">
          <w:rPr>
            <w:iCs/>
            <w:color w:val="000000" w:themeColor="text1"/>
            <w:lang w:val="en-US"/>
          </w:rPr>
          <w:t>, 2021)</w:t>
        </w:r>
        <w:r>
          <w:rPr>
            <w:color w:val="000000" w:themeColor="text1"/>
            <w:lang w:val="en-US"/>
          </w:rPr>
          <w:t>.</w:t>
        </w:r>
        <w:r w:rsidRPr="0097605E">
          <w:rPr>
            <w:color w:val="000000" w:themeColor="text1"/>
            <w:lang w:val="en-US"/>
          </w:rPr>
          <w:t xml:space="preserve">. </w:t>
        </w:r>
      </w:ins>
    </w:p>
    <w:p w14:paraId="241DF364" w14:textId="77777777" w:rsidR="004F2DF9" w:rsidRDefault="004F2DF9" w:rsidP="00936CA9">
      <w:pPr>
        <w:spacing w:line="480" w:lineRule="auto"/>
        <w:jc w:val="both"/>
        <w:rPr>
          <w:ins w:id="102" w:author="Wesner, Jeff S" w:date="2023-02-21T13:23:00Z"/>
          <w:b/>
          <w:i/>
          <w:color w:val="000000" w:themeColor="text1"/>
          <w:lang w:val="en-US"/>
        </w:rPr>
      </w:pPr>
    </w:p>
    <w:p w14:paraId="6487C01B" w14:textId="4819E2C8" w:rsidR="0084382B" w:rsidRDefault="0084382B" w:rsidP="00936CA9">
      <w:pPr>
        <w:spacing w:line="480" w:lineRule="auto"/>
        <w:jc w:val="both"/>
        <w:rPr>
          <w:ins w:id="103" w:author="Wesner, Jeff S" w:date="2023-02-21T13:15:00Z"/>
          <w:b/>
          <w:i/>
          <w:color w:val="000000" w:themeColor="text1"/>
          <w:lang w:val="en-US"/>
        </w:rPr>
      </w:pPr>
      <w:ins w:id="104" w:author="Wesner, Jeff S" w:date="2023-02-21T13:15:00Z">
        <w:r>
          <w:rPr>
            <w:b/>
            <w:i/>
            <w:color w:val="000000" w:themeColor="text1"/>
            <w:lang w:val="en-US"/>
          </w:rPr>
          <w:t>Prior Choice</w:t>
        </w:r>
      </w:ins>
    </w:p>
    <w:p w14:paraId="12EA31F0" w14:textId="0DF514B6" w:rsidR="0084382B" w:rsidRPr="0084382B" w:rsidRDefault="0084382B" w:rsidP="00936CA9">
      <w:pPr>
        <w:spacing w:line="480" w:lineRule="auto"/>
        <w:jc w:val="both"/>
        <w:rPr>
          <w:ins w:id="105" w:author="Wesner, Jeff S" w:date="2023-02-21T13:15:00Z"/>
          <w:b/>
          <w:i/>
          <w:color w:val="000000" w:themeColor="text1"/>
          <w:lang w:val="en-US"/>
          <w:rPrChange w:id="106" w:author="Wesner, Jeff S" w:date="2023-02-21T13:15:00Z">
            <w:rPr>
              <w:ins w:id="107" w:author="Wesner, Jeff S" w:date="2023-02-21T13:15:00Z"/>
              <w:b/>
              <w:color w:val="000000" w:themeColor="text1"/>
              <w:lang w:val="en-US"/>
            </w:rPr>
          </w:rPrChange>
        </w:rPr>
      </w:pPr>
      <w:ins w:id="108" w:author="Wesner, Jeff S" w:date="2023-02-21T13:15:00Z">
        <w:r>
          <w:rPr>
            <w:color w:val="000000" w:themeColor="text1"/>
            <w:lang w:val="en-US"/>
          </w:rPr>
          <w:t xml:space="preserve">We set the prior for the main slope of biovolume and density to </w:t>
        </w:r>
        <w:proofErr w:type="gramStart"/>
        <w:r>
          <w:rPr>
            <w:i/>
            <w:color w:val="000000" w:themeColor="text1"/>
            <w:lang w:val="en-US"/>
          </w:rPr>
          <w:t>Normal</w:t>
        </w:r>
        <w:r>
          <w:rPr>
            <w:color w:val="000000" w:themeColor="text1"/>
            <w:lang w:val="en-US"/>
          </w:rPr>
          <w:t>(</w:t>
        </w:r>
        <w:proofErr w:type="gramEnd"/>
        <w:r>
          <w:rPr>
            <w:color w:val="000000" w:themeColor="text1"/>
            <w:lang w:val="en-US"/>
          </w:rPr>
          <w:t xml:space="preserve">-0.875, 2), which corresponds to the midpoint between -0.75 and -1, two commonly reported slope values. For the intercept, we set a prior of </w:t>
        </w:r>
        <w:proofErr w:type="gramStart"/>
        <w:r>
          <w:rPr>
            <w:i/>
            <w:color w:val="000000" w:themeColor="text1"/>
            <w:lang w:val="en-US"/>
          </w:rPr>
          <w:t>Normal</w:t>
        </w:r>
        <w:r>
          <w:rPr>
            <w:color w:val="000000" w:themeColor="text1"/>
            <w:lang w:val="en-US"/>
          </w:rPr>
          <w:t>(</w:t>
        </w:r>
        <w:proofErr w:type="gramEnd"/>
        <w:r>
          <w:rPr>
            <w:color w:val="000000" w:themeColor="text1"/>
            <w:lang w:val="en-US"/>
          </w:rPr>
          <w:t>4, 1), which assumes mean phytoplankton densities ranging from ~100 to 1,000,000 cells per ml (i.e., 10^(4-2) to 10^(4+2)), consistent with previous studies in NLA lakes (</w:t>
        </w:r>
        <w:r w:rsidRPr="00CC255C">
          <w:rPr>
            <w:color w:val="000000" w:themeColor="text1"/>
            <w:lang w:val="en-US"/>
          </w:rPr>
          <w:t xml:space="preserve">Leech, Pollard, </w:t>
        </w:r>
        <w:proofErr w:type="spellStart"/>
        <w:r w:rsidRPr="00CC255C">
          <w:rPr>
            <w:color w:val="000000" w:themeColor="text1"/>
            <w:lang w:val="en-US"/>
          </w:rPr>
          <w:t>Labou</w:t>
        </w:r>
        <w:proofErr w:type="spellEnd"/>
        <w:r w:rsidRPr="00CC255C">
          <w:rPr>
            <w:color w:val="000000" w:themeColor="text1"/>
            <w:lang w:val="en-US"/>
          </w:rPr>
          <w:t xml:space="preserve">, </w:t>
        </w:r>
        <w:r>
          <w:rPr>
            <w:color w:val="000000" w:themeColor="text1"/>
            <w:lang w:val="en-US"/>
          </w:rPr>
          <w:t xml:space="preserve">&amp; </w:t>
        </w:r>
        <w:r w:rsidRPr="00CC255C">
          <w:rPr>
            <w:color w:val="000000" w:themeColor="text1"/>
            <w:lang w:val="en-US"/>
          </w:rPr>
          <w:t>Hampton</w:t>
        </w:r>
        <w:r>
          <w:rPr>
            <w:color w:val="000000" w:themeColor="text1"/>
            <w:lang w:val="en-US"/>
          </w:rPr>
          <w:t>,</w:t>
        </w:r>
        <w:r w:rsidRPr="00CC255C">
          <w:rPr>
            <w:color w:val="000000" w:themeColor="text1"/>
            <w:lang w:val="en-US"/>
          </w:rPr>
          <w:t xml:space="preserve"> 2018</w:t>
        </w:r>
        <w:r>
          <w:rPr>
            <w:color w:val="000000" w:themeColor="text1"/>
            <w:lang w:val="en-US"/>
          </w:rPr>
          <w:t xml:space="preserve">). All other priors were centered at zero with </w:t>
        </w:r>
        <w:proofErr w:type="gramStart"/>
        <w:r>
          <w:rPr>
            <w:i/>
            <w:color w:val="000000" w:themeColor="text1"/>
            <w:lang w:val="en-US"/>
          </w:rPr>
          <w:t>Normal</w:t>
        </w:r>
        <w:r>
          <w:rPr>
            <w:color w:val="000000" w:themeColor="text1"/>
            <w:lang w:val="en-US"/>
          </w:rPr>
          <w:t>(</w:t>
        </w:r>
        <w:proofErr w:type="gramEnd"/>
        <w:r>
          <w:rPr>
            <w:color w:val="000000" w:themeColor="text1"/>
            <w:lang w:val="en-US"/>
          </w:rPr>
          <w:t xml:space="preserve">0, 1), except for sigma, which was assigned </w:t>
        </w:r>
        <w:r>
          <w:rPr>
            <w:i/>
            <w:color w:val="000000" w:themeColor="text1"/>
            <w:lang w:val="en-US"/>
          </w:rPr>
          <w:t>Exponential</w:t>
        </w:r>
        <w:r>
          <w:rPr>
            <w:color w:val="000000" w:themeColor="text1"/>
            <w:lang w:val="en-US"/>
          </w:rPr>
          <w:t>(1). While these priors were informative based on previous work, they had little effect on the outcomes as confirmed by a prior sensitivity analysis (</w:t>
        </w:r>
        <w:commentRangeStart w:id="109"/>
        <w:r>
          <w:rPr>
            <w:color w:val="000000" w:themeColor="text1"/>
            <w:lang w:val="en-US"/>
          </w:rPr>
          <w:t>Figure S1</w:t>
        </w:r>
        <w:commentRangeEnd w:id="109"/>
        <w:r>
          <w:rPr>
            <w:rStyle w:val="CommentReference"/>
            <w:rFonts w:asciiTheme="minorHAnsi" w:eastAsiaTheme="minorHAnsi" w:hAnsiTheme="minorHAnsi" w:cstheme="minorBidi"/>
            <w:lang w:eastAsia="en-US"/>
          </w:rPr>
          <w:commentReference w:id="109"/>
        </w:r>
        <w:r>
          <w:rPr>
            <w:color w:val="000000" w:themeColor="text1"/>
            <w:lang w:val="en-US"/>
          </w:rPr>
          <w:t xml:space="preserve">).   </w:t>
        </w:r>
      </w:ins>
    </w:p>
    <w:p w14:paraId="5625D09F" w14:textId="5867BFA0" w:rsidR="002257FA" w:rsidRDefault="002257FA">
      <w:pPr>
        <w:rPr>
          <w:ins w:id="110" w:author="Wesner, Jeff S" w:date="2023-02-21T13:15:00Z"/>
          <w:b/>
          <w:color w:val="000000" w:themeColor="text1"/>
          <w:lang w:val="en-US"/>
        </w:rPr>
      </w:pPr>
      <w:ins w:id="111" w:author="Wesner, Jeff S" w:date="2023-02-21T13:15:00Z">
        <w:r>
          <w:rPr>
            <w:b/>
            <w:color w:val="000000" w:themeColor="text1"/>
            <w:lang w:val="en-US"/>
          </w:rPr>
          <w:br w:type="page"/>
        </w:r>
      </w:ins>
    </w:p>
    <w:p w14:paraId="1F2F3445" w14:textId="77777777" w:rsidR="0084382B" w:rsidRDefault="0084382B" w:rsidP="00936CA9">
      <w:pPr>
        <w:spacing w:line="480" w:lineRule="auto"/>
        <w:jc w:val="both"/>
        <w:rPr>
          <w:b/>
          <w:color w:val="000000" w:themeColor="text1"/>
          <w:lang w:val="en-US"/>
        </w:rPr>
      </w:pPr>
    </w:p>
    <w:p w14:paraId="6D45FD94" w14:textId="77777777" w:rsidR="00936CA9" w:rsidRDefault="00936CA9" w:rsidP="00936CA9">
      <w:pPr>
        <w:spacing w:line="480" w:lineRule="auto"/>
        <w:jc w:val="both"/>
        <w:rPr>
          <w:color w:val="000000" w:themeColor="text1"/>
          <w:lang w:val="en-US"/>
        </w:rPr>
      </w:pPr>
      <w:r>
        <w:rPr>
          <w:noProof/>
          <w:color w:val="000000" w:themeColor="text1"/>
          <w:lang w:val="en-US"/>
        </w:rPr>
        <w:drawing>
          <wp:inline distT="0" distB="0" distL="0" distR="0" wp14:anchorId="52C685AB" wp14:editId="2502E32A">
            <wp:extent cx="6120130" cy="5100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_sensitivit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5100320"/>
                    </a:xfrm>
                    <a:prstGeom prst="rect">
                      <a:avLst/>
                    </a:prstGeom>
                  </pic:spPr>
                </pic:pic>
              </a:graphicData>
            </a:graphic>
          </wp:inline>
        </w:drawing>
      </w:r>
    </w:p>
    <w:p w14:paraId="311DF7F3" w14:textId="77777777" w:rsidR="00936CA9" w:rsidRDefault="00936CA9" w:rsidP="00936CA9">
      <w:pPr>
        <w:spacing w:line="480" w:lineRule="auto"/>
        <w:jc w:val="both"/>
        <w:rPr>
          <w:color w:val="000000" w:themeColor="text1"/>
          <w:lang w:val="en-US"/>
        </w:rPr>
      </w:pPr>
      <w:r>
        <w:rPr>
          <w:color w:val="000000" w:themeColor="text1"/>
          <w:lang w:val="en-US"/>
        </w:rPr>
        <w:t xml:space="preserve">Figure S1. Prior sensitivity check showing model parameters estimated with informative priors (as described in the text) versus parameters estimated with weak priors (by doubling the standard deviations in the prior). Similarity of the points indicates that the inference comes almost entirely from the data, not the priors. </w:t>
      </w:r>
    </w:p>
    <w:p w14:paraId="65BDEF61" w14:textId="77777777" w:rsidR="00936CA9" w:rsidRDefault="00936CA9" w:rsidP="00936CA9">
      <w:pPr>
        <w:rPr>
          <w:color w:val="000000" w:themeColor="text1"/>
          <w:lang w:val="en-US"/>
        </w:rPr>
      </w:pPr>
      <w:r>
        <w:rPr>
          <w:color w:val="000000" w:themeColor="text1"/>
          <w:lang w:val="en-US"/>
        </w:rPr>
        <w:br w:type="page"/>
      </w:r>
    </w:p>
    <w:p w14:paraId="42954EBB" w14:textId="77777777" w:rsidR="00936CA9" w:rsidRDefault="00936CA9" w:rsidP="00936CA9">
      <w:pPr>
        <w:rPr>
          <w:color w:val="000000" w:themeColor="text1"/>
          <w:lang w:val="en-US"/>
        </w:rPr>
      </w:pPr>
      <w:r>
        <w:rPr>
          <w:noProof/>
          <w:color w:val="000000" w:themeColor="text1"/>
          <w:lang w:val="en-US"/>
        </w:rPr>
        <w:lastRenderedPageBreak/>
        <w:drawing>
          <wp:inline distT="0" distB="0" distL="0" distR="0" wp14:anchorId="7AD18743" wp14:editId="533F20B5">
            <wp:extent cx="6120130" cy="3672205"/>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_pred_chec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74FA2463" w14:textId="77777777" w:rsidR="00936CA9" w:rsidRDefault="00936CA9" w:rsidP="00936CA9">
      <w:pPr>
        <w:spacing w:line="480" w:lineRule="auto"/>
        <w:rPr>
          <w:color w:val="000000" w:themeColor="text1"/>
          <w:lang w:val="en-US"/>
        </w:rPr>
      </w:pPr>
      <w:r>
        <w:rPr>
          <w:color w:val="000000" w:themeColor="text1"/>
          <w:lang w:val="en-US"/>
        </w:rPr>
        <w:t>Figure S2. Posterior predictive check comparing the raw data (</w:t>
      </w:r>
      <w:r>
        <w:rPr>
          <w:i/>
          <w:color w:val="000000" w:themeColor="text1"/>
          <w:lang w:val="en-US"/>
        </w:rPr>
        <w:t>y</w:t>
      </w:r>
      <w:r>
        <w:rPr>
          <w:color w:val="000000" w:themeColor="text1"/>
          <w:lang w:val="en-US"/>
        </w:rPr>
        <w:t>) to 10 simulated datasets from the posterior distributions (</w:t>
      </w:r>
      <w:proofErr w:type="spellStart"/>
      <w:r>
        <w:rPr>
          <w:i/>
          <w:color w:val="000000" w:themeColor="text1"/>
          <w:lang w:val="en-US"/>
        </w:rPr>
        <w:t>y</w:t>
      </w:r>
      <w:r>
        <w:rPr>
          <w:color w:val="000000" w:themeColor="text1"/>
          <w:vertAlign w:val="subscript"/>
          <w:lang w:val="en-US"/>
        </w:rPr>
        <w:t>rep</w:t>
      </w:r>
      <w:proofErr w:type="spellEnd"/>
      <w:r>
        <w:rPr>
          <w:color w:val="000000" w:themeColor="text1"/>
          <w:lang w:val="en-US"/>
        </w:rPr>
        <w:t>). Similarity in the boxplots indicates that the model generates data that are similar to the original data set, which indicates good model fit (</w:t>
      </w:r>
      <w:proofErr w:type="spellStart"/>
      <w:r>
        <w:rPr>
          <w:color w:val="000000" w:themeColor="text1"/>
          <w:lang w:val="en-US"/>
        </w:rPr>
        <w:t>Gabry</w:t>
      </w:r>
      <w:proofErr w:type="spellEnd"/>
      <w:r>
        <w:rPr>
          <w:color w:val="000000" w:themeColor="text1"/>
          <w:lang w:val="en-US"/>
        </w:rPr>
        <w:t xml:space="preserve"> et al. 2017). </w:t>
      </w:r>
    </w:p>
    <w:p w14:paraId="3B52DC9B" w14:textId="77777777" w:rsidR="00936CA9" w:rsidRDefault="00936CA9" w:rsidP="00936CA9">
      <w:pPr>
        <w:spacing w:line="480" w:lineRule="auto"/>
        <w:rPr>
          <w:color w:val="000000" w:themeColor="text1"/>
          <w:lang w:val="en-US"/>
        </w:rPr>
      </w:pPr>
    </w:p>
    <w:p w14:paraId="74E5FCD9" w14:textId="77777777" w:rsidR="00936CA9" w:rsidRDefault="00936CA9" w:rsidP="00936CA9">
      <w:pPr>
        <w:spacing w:line="480" w:lineRule="auto"/>
        <w:rPr>
          <w:b/>
          <w:color w:val="000000" w:themeColor="text1"/>
          <w:lang w:val="en-US"/>
        </w:rPr>
      </w:pPr>
      <w:proofErr w:type="spellStart"/>
      <w:r>
        <w:rPr>
          <w:b/>
          <w:color w:val="000000" w:themeColor="text1"/>
          <w:lang w:val="en-US"/>
        </w:rPr>
        <w:t>Suppelementary</w:t>
      </w:r>
      <w:proofErr w:type="spellEnd"/>
      <w:r>
        <w:rPr>
          <w:b/>
          <w:color w:val="000000" w:themeColor="text1"/>
          <w:lang w:val="en-US"/>
        </w:rPr>
        <w:t xml:space="preserve"> References</w:t>
      </w:r>
    </w:p>
    <w:p w14:paraId="62AFB1D0" w14:textId="77777777" w:rsidR="00C93E25" w:rsidRPr="00AA2D9A" w:rsidRDefault="00C93E25" w:rsidP="00C93E25">
      <w:pPr>
        <w:spacing w:line="480" w:lineRule="auto"/>
        <w:ind w:left="720" w:hanging="720"/>
        <w:jc w:val="both"/>
        <w:rPr>
          <w:moveTo w:id="112" w:author="Wesner, Jeff S" w:date="2023-02-21T13:23:00Z"/>
          <w:bCs/>
          <w:color w:val="000000" w:themeColor="text1"/>
          <w:lang w:val="en-GB"/>
        </w:rPr>
      </w:pPr>
      <w:moveToRangeStart w:id="113" w:author="Wesner, Jeff S" w:date="2023-02-21T13:23:00Z" w:name="move127878236"/>
      <w:proofErr w:type="spellStart"/>
      <w:moveTo w:id="114" w:author="Wesner, Jeff S" w:date="2023-02-21T13:23:00Z">
        <w:r w:rsidRPr="00AA2D9A">
          <w:rPr>
            <w:bCs/>
            <w:color w:val="000000" w:themeColor="text1"/>
            <w:lang w:val="en-GB"/>
          </w:rPr>
          <w:t>Arel-Bundock</w:t>
        </w:r>
        <w:proofErr w:type="spellEnd"/>
        <w:r w:rsidRPr="00745164">
          <w:rPr>
            <w:bCs/>
            <w:color w:val="000000" w:themeColor="text1"/>
            <w:lang w:val="en-GB"/>
          </w:rPr>
          <w:t>,</w:t>
        </w:r>
        <w:r w:rsidRPr="00AA2D9A">
          <w:rPr>
            <w:bCs/>
            <w:color w:val="000000" w:themeColor="text1"/>
            <w:lang w:val="en-GB"/>
          </w:rPr>
          <w:t xml:space="preserve"> V</w:t>
        </w:r>
        <w:r w:rsidRPr="00745164">
          <w:rPr>
            <w:bCs/>
            <w:color w:val="000000" w:themeColor="text1"/>
            <w:lang w:val="en-GB"/>
          </w:rPr>
          <w:t>.</w:t>
        </w:r>
        <w:r w:rsidRPr="00AA2D9A">
          <w:rPr>
            <w:bCs/>
            <w:color w:val="000000" w:themeColor="text1"/>
            <w:lang w:val="en-GB"/>
          </w:rPr>
          <w:t xml:space="preserve"> (2022). </w:t>
        </w:r>
        <w:proofErr w:type="spellStart"/>
        <w:r w:rsidRPr="00AA2D9A">
          <w:rPr>
            <w:bCs/>
            <w:color w:val="000000" w:themeColor="text1"/>
            <w:lang w:val="en-GB"/>
          </w:rPr>
          <w:t>modelsummary</w:t>
        </w:r>
        <w:proofErr w:type="spellEnd"/>
        <w:r w:rsidRPr="00AA2D9A">
          <w:rPr>
            <w:bCs/>
            <w:color w:val="000000" w:themeColor="text1"/>
            <w:lang w:val="en-GB"/>
          </w:rPr>
          <w:t xml:space="preserve">: Data and </w:t>
        </w:r>
        <w:r w:rsidRPr="00745164">
          <w:rPr>
            <w:bCs/>
            <w:color w:val="000000" w:themeColor="text1"/>
            <w:lang w:val="en-GB"/>
          </w:rPr>
          <w:t>m</w:t>
        </w:r>
        <w:r w:rsidRPr="00AA2D9A">
          <w:rPr>
            <w:bCs/>
            <w:color w:val="000000" w:themeColor="text1"/>
            <w:lang w:val="en-GB"/>
          </w:rPr>
          <w:t xml:space="preserve">odel </w:t>
        </w:r>
        <w:r w:rsidRPr="00745164">
          <w:rPr>
            <w:bCs/>
            <w:color w:val="000000" w:themeColor="text1"/>
            <w:lang w:val="en-GB"/>
          </w:rPr>
          <w:t>s</w:t>
        </w:r>
        <w:r w:rsidRPr="00AA2D9A">
          <w:rPr>
            <w:bCs/>
            <w:color w:val="000000" w:themeColor="text1"/>
            <w:lang w:val="en-GB"/>
          </w:rPr>
          <w:t xml:space="preserve">ummaries in R. </w:t>
        </w:r>
        <w:r w:rsidRPr="00AA2D9A">
          <w:rPr>
            <w:bCs/>
            <w:i/>
            <w:iCs/>
            <w:color w:val="000000" w:themeColor="text1"/>
            <w:lang w:val="en-GB"/>
          </w:rPr>
          <w:t>Journal of Statistical Software,</w:t>
        </w:r>
        <w:r w:rsidRPr="00AA2D9A">
          <w:rPr>
            <w:bCs/>
            <w:color w:val="000000" w:themeColor="text1"/>
            <w:lang w:val="en-GB"/>
          </w:rPr>
          <w:t xml:space="preserve"> 103(1), 1–23</w:t>
        </w:r>
        <w:r w:rsidRPr="00745164">
          <w:rPr>
            <w:bCs/>
            <w:color w:val="000000" w:themeColor="text1"/>
            <w:lang w:val="en-GB"/>
          </w:rPr>
          <w:t>.</w:t>
        </w:r>
      </w:moveTo>
    </w:p>
    <w:moveToRangeEnd w:id="113"/>
    <w:p w14:paraId="3622092B" w14:textId="4D0653DC" w:rsidR="00936CA9" w:rsidRDefault="00936CA9" w:rsidP="00936CA9">
      <w:pPr>
        <w:spacing w:line="480" w:lineRule="auto"/>
        <w:jc w:val="both"/>
        <w:rPr>
          <w:ins w:id="115" w:author="Wesner, Jeff S" w:date="2023-02-21T13:25:00Z"/>
          <w:color w:val="000000" w:themeColor="text1"/>
        </w:rPr>
      </w:pPr>
      <w:proofErr w:type="spellStart"/>
      <w:r w:rsidRPr="00AB0368">
        <w:rPr>
          <w:color w:val="000000" w:themeColor="text1"/>
          <w:lang w:val="en-US"/>
        </w:rPr>
        <w:t>Gabry</w:t>
      </w:r>
      <w:proofErr w:type="spellEnd"/>
      <w:r w:rsidRPr="00AB0368">
        <w:rPr>
          <w:color w:val="000000" w:themeColor="text1"/>
          <w:lang w:val="en-US"/>
        </w:rPr>
        <w:t xml:space="preserve">, J., Simpson, D., </w:t>
      </w:r>
      <w:proofErr w:type="spellStart"/>
      <w:r w:rsidRPr="00AB0368">
        <w:rPr>
          <w:color w:val="000000" w:themeColor="text1"/>
          <w:lang w:val="en-US"/>
        </w:rPr>
        <w:t>Vehtari</w:t>
      </w:r>
      <w:proofErr w:type="spellEnd"/>
      <w:r w:rsidRPr="00AB0368">
        <w:rPr>
          <w:color w:val="000000" w:themeColor="text1"/>
          <w:lang w:val="en-US"/>
        </w:rPr>
        <w:t xml:space="preserve">, A., Betancourt, M., &amp; Gelman, A. (2017). </w:t>
      </w:r>
      <w:r w:rsidRPr="00C757B6">
        <w:rPr>
          <w:color w:val="000000" w:themeColor="text1"/>
        </w:rPr>
        <w:t>Visualization in Bayesian workflow. </w:t>
      </w:r>
      <w:r w:rsidRPr="00C757B6">
        <w:rPr>
          <w:i/>
          <w:iCs/>
          <w:color w:val="000000" w:themeColor="text1"/>
        </w:rPr>
        <w:t>arXiv preprint arXiv:1709.01449</w:t>
      </w:r>
      <w:r w:rsidRPr="00C757B6">
        <w:rPr>
          <w:color w:val="000000" w:themeColor="text1"/>
        </w:rPr>
        <w:t>.</w:t>
      </w:r>
    </w:p>
    <w:p w14:paraId="64AA10E1" w14:textId="77777777" w:rsidR="000948C3" w:rsidRPr="00DD6FDD" w:rsidRDefault="000948C3" w:rsidP="000948C3">
      <w:pPr>
        <w:spacing w:line="480" w:lineRule="auto"/>
        <w:ind w:left="720" w:hanging="720"/>
        <w:jc w:val="both"/>
        <w:rPr>
          <w:ins w:id="116" w:author="Wesner, Jeff S" w:date="2023-02-21T13:25:00Z"/>
          <w:rStyle w:val="Hyperlink"/>
          <w:color w:val="000000" w:themeColor="text1"/>
          <w:lang w:val="en-GB"/>
        </w:rPr>
      </w:pPr>
      <w:ins w:id="117" w:author="Wesner, Jeff S" w:date="2023-02-21T13:25:00Z">
        <w:r w:rsidRPr="00DD6FDD">
          <w:rPr>
            <w:color w:val="000000" w:themeColor="text1"/>
            <w:lang w:val="en-GB"/>
          </w:rPr>
          <w:t>Jeffrey B.</w:t>
        </w:r>
        <w:r w:rsidRPr="00745164">
          <w:rPr>
            <w:color w:val="000000" w:themeColor="text1"/>
            <w:lang w:val="en-GB"/>
          </w:rPr>
          <w:t xml:space="preserve"> </w:t>
        </w:r>
        <w:r w:rsidRPr="00DD6FDD">
          <w:rPr>
            <w:color w:val="000000" w:themeColor="text1"/>
            <w:lang w:val="en-GB"/>
          </w:rPr>
          <w:t>A</w:t>
        </w:r>
        <w:r w:rsidRPr="00745164">
          <w:rPr>
            <w:color w:val="000000" w:themeColor="text1"/>
            <w:lang w:val="en-GB"/>
          </w:rPr>
          <w:t>.</w:t>
        </w:r>
        <w:r w:rsidRPr="00DD6FDD">
          <w:rPr>
            <w:color w:val="000000" w:themeColor="text1"/>
            <w:lang w:val="en-GB"/>
          </w:rPr>
          <w:t xml:space="preserve"> (2021). </w:t>
        </w:r>
        <w:proofErr w:type="spellStart"/>
        <w:r w:rsidRPr="00745164">
          <w:rPr>
            <w:color w:val="000000" w:themeColor="text1"/>
            <w:lang w:val="en-GB"/>
          </w:rPr>
          <w:t>G</w:t>
        </w:r>
        <w:r w:rsidRPr="00DD6FDD">
          <w:rPr>
            <w:color w:val="000000" w:themeColor="text1"/>
            <w:lang w:val="en-GB"/>
          </w:rPr>
          <w:t>gthemes</w:t>
        </w:r>
        <w:proofErr w:type="spellEnd"/>
        <w:r w:rsidRPr="00DD6FDD">
          <w:rPr>
            <w:color w:val="000000" w:themeColor="text1"/>
            <w:lang w:val="en-GB"/>
          </w:rPr>
          <w:t xml:space="preserve">: Extra Themes, Scales and </w:t>
        </w:r>
        <w:proofErr w:type="spellStart"/>
        <w:r w:rsidRPr="00DD6FDD">
          <w:rPr>
            <w:color w:val="000000" w:themeColor="text1"/>
            <w:lang w:val="en-GB"/>
          </w:rPr>
          <w:t>Geoms</w:t>
        </w:r>
        <w:proofErr w:type="spellEnd"/>
        <w:r w:rsidRPr="00DD6FDD">
          <w:rPr>
            <w:color w:val="000000" w:themeColor="text1"/>
            <w:lang w:val="en-GB"/>
          </w:rPr>
          <w:t xml:space="preserve"> for </w:t>
        </w:r>
        <w:r w:rsidRPr="00745164">
          <w:rPr>
            <w:color w:val="000000" w:themeColor="text1"/>
            <w:lang w:val="en-GB"/>
          </w:rPr>
          <w:t>‘</w:t>
        </w:r>
        <w:r w:rsidRPr="00DD6FDD">
          <w:rPr>
            <w:color w:val="000000" w:themeColor="text1"/>
            <w:lang w:val="en-GB"/>
          </w:rPr>
          <w:t>ggplot2</w:t>
        </w:r>
        <w:r w:rsidRPr="00745164">
          <w:rPr>
            <w:color w:val="000000" w:themeColor="text1"/>
            <w:lang w:val="en-GB"/>
          </w:rPr>
          <w:t>’</w:t>
        </w:r>
        <w:r w:rsidRPr="00DD6FDD">
          <w:rPr>
            <w:color w:val="000000" w:themeColor="text1"/>
            <w:lang w:val="en-GB"/>
          </w:rPr>
          <w:t xml:space="preserve">. R package version 4.2.4. </w:t>
        </w:r>
        <w:r>
          <w:rPr>
            <w:rStyle w:val="Hyperlink"/>
            <w:color w:val="000000" w:themeColor="text1"/>
            <w:lang w:val="en-GB"/>
          </w:rPr>
          <w:fldChar w:fldCharType="begin"/>
        </w:r>
        <w:r>
          <w:rPr>
            <w:rStyle w:val="Hyperlink"/>
            <w:color w:val="000000" w:themeColor="text1"/>
            <w:lang w:val="en-GB"/>
          </w:rPr>
          <w:instrText xml:space="preserve"> HYPERLINK "https://CRAN.R-project.org/package=ggthemes" </w:instrText>
        </w:r>
        <w:r>
          <w:rPr>
            <w:rStyle w:val="Hyperlink"/>
            <w:color w:val="000000" w:themeColor="text1"/>
            <w:lang w:val="en-GB"/>
          </w:rPr>
          <w:fldChar w:fldCharType="separate"/>
        </w:r>
        <w:r w:rsidRPr="00DD6FDD">
          <w:rPr>
            <w:rStyle w:val="Hyperlink"/>
            <w:color w:val="000000" w:themeColor="text1"/>
            <w:lang w:val="en-GB"/>
          </w:rPr>
          <w:t>https://CRAN.R-project.org/package=ggthemes</w:t>
        </w:r>
        <w:r>
          <w:rPr>
            <w:rStyle w:val="Hyperlink"/>
            <w:color w:val="000000" w:themeColor="text1"/>
            <w:lang w:val="en-GB"/>
          </w:rPr>
          <w:fldChar w:fldCharType="end"/>
        </w:r>
      </w:ins>
    </w:p>
    <w:p w14:paraId="06CC0354" w14:textId="4A72D459" w:rsidR="000948C3" w:rsidRPr="00807CF5" w:rsidDel="000948C3" w:rsidRDefault="000948C3" w:rsidP="00936CA9">
      <w:pPr>
        <w:spacing w:line="480" w:lineRule="auto"/>
        <w:jc w:val="both"/>
        <w:rPr>
          <w:del w:id="118" w:author="Wesner, Jeff S" w:date="2023-02-21T13:25:00Z"/>
          <w:color w:val="000000" w:themeColor="text1"/>
          <w:lang w:val="en-US"/>
        </w:rPr>
      </w:pPr>
    </w:p>
    <w:p w14:paraId="4C5C1682" w14:textId="17C73DE9" w:rsidR="002257FA" w:rsidRDefault="002257FA" w:rsidP="002257FA">
      <w:pPr>
        <w:spacing w:line="480" w:lineRule="auto"/>
        <w:ind w:left="720" w:hanging="720"/>
        <w:jc w:val="both"/>
        <w:rPr>
          <w:ins w:id="119" w:author="Wesner, Jeff S" w:date="2023-02-21T13:24:00Z"/>
          <w:color w:val="000000" w:themeColor="text1"/>
          <w:lang w:val="en-GB"/>
        </w:rPr>
      </w:pPr>
      <w:moveToRangeStart w:id="120" w:author="Wesner, Jeff S" w:date="2023-02-21T13:16:00Z" w:name="move127877800"/>
      <w:moveTo w:id="121" w:author="Wesner, Jeff S" w:date="2023-02-21T13:16:00Z">
        <w:r w:rsidRPr="00FC5C8F">
          <w:rPr>
            <w:color w:val="000000" w:themeColor="text1"/>
            <w:lang w:val="en-GB"/>
          </w:rPr>
          <w:t xml:space="preserve">Leech, D. M., A. I. Pollard, S. G. </w:t>
        </w:r>
        <w:proofErr w:type="spellStart"/>
        <w:r w:rsidRPr="00FC5C8F">
          <w:rPr>
            <w:color w:val="000000" w:themeColor="text1"/>
            <w:lang w:val="en-GB"/>
          </w:rPr>
          <w:t>Labou</w:t>
        </w:r>
        <w:proofErr w:type="spellEnd"/>
        <w:r w:rsidRPr="00FC5C8F">
          <w:rPr>
            <w:color w:val="000000" w:themeColor="text1"/>
            <w:lang w:val="en-GB"/>
          </w:rPr>
          <w:t xml:space="preserve">, and S. E. Hampton. 2018. Fewer blue lakes and more murky lakes across the continental US: Implications for planktonic food webs. </w:t>
        </w:r>
        <w:r w:rsidRPr="00FC5C8F">
          <w:rPr>
            <w:i/>
            <w:iCs/>
            <w:color w:val="000000" w:themeColor="text1"/>
            <w:lang w:val="en-GB"/>
          </w:rPr>
          <w:t>Limnology and Oceanography</w:t>
        </w:r>
        <w:r w:rsidRPr="00FC5C8F">
          <w:rPr>
            <w:color w:val="000000" w:themeColor="text1"/>
            <w:lang w:val="en-GB"/>
          </w:rPr>
          <w:t>, 63(6), 2661-2680.</w:t>
        </w:r>
      </w:moveTo>
    </w:p>
    <w:p w14:paraId="27B471D0" w14:textId="77777777" w:rsidR="00C93E25" w:rsidRPr="00DD6FDD" w:rsidRDefault="00C93E25" w:rsidP="00C93E25">
      <w:pPr>
        <w:spacing w:line="480" w:lineRule="auto"/>
        <w:ind w:left="720" w:hanging="720"/>
        <w:jc w:val="both"/>
        <w:rPr>
          <w:ins w:id="122" w:author="Wesner, Jeff S" w:date="2023-02-21T13:24:00Z"/>
          <w:bCs/>
          <w:color w:val="000000" w:themeColor="text1"/>
          <w:lang w:val="en-GB"/>
        </w:rPr>
      </w:pPr>
      <w:ins w:id="123" w:author="Wesner, Jeff S" w:date="2023-02-21T13:24:00Z">
        <w:r w:rsidRPr="00DD6FDD">
          <w:rPr>
            <w:bCs/>
            <w:color w:val="000000" w:themeColor="text1"/>
            <w:lang w:val="en-GB"/>
          </w:rPr>
          <w:lastRenderedPageBreak/>
          <w:t>Long</w:t>
        </w:r>
        <w:r w:rsidRPr="00745164">
          <w:rPr>
            <w:bCs/>
            <w:color w:val="000000" w:themeColor="text1"/>
            <w:lang w:val="en-GB"/>
          </w:rPr>
          <w:t>,</w:t>
        </w:r>
        <w:r w:rsidRPr="00DD6FDD">
          <w:rPr>
            <w:bCs/>
            <w:color w:val="000000" w:themeColor="text1"/>
            <w:lang w:val="en-GB"/>
          </w:rPr>
          <w:t xml:space="preserve"> J</w:t>
        </w:r>
        <w:r w:rsidRPr="00745164">
          <w:rPr>
            <w:bCs/>
            <w:color w:val="000000" w:themeColor="text1"/>
            <w:lang w:val="en-GB"/>
          </w:rPr>
          <w:t xml:space="preserve">. </w:t>
        </w:r>
        <w:r w:rsidRPr="00DD6FDD">
          <w:rPr>
            <w:bCs/>
            <w:color w:val="000000" w:themeColor="text1"/>
            <w:lang w:val="en-GB"/>
          </w:rPr>
          <w:t xml:space="preserve">A (2022). </w:t>
        </w:r>
        <w:r w:rsidRPr="00745164">
          <w:rPr>
            <w:bCs/>
            <w:color w:val="000000" w:themeColor="text1"/>
            <w:lang w:val="en-GB"/>
          </w:rPr>
          <w:t>I</w:t>
        </w:r>
        <w:r w:rsidRPr="00DD6FDD">
          <w:rPr>
            <w:bCs/>
            <w:color w:val="000000" w:themeColor="text1"/>
            <w:lang w:val="en-GB"/>
          </w:rPr>
          <w:t xml:space="preserve">nteractions: Comprehensive, User-Friendly Toolkit for Probing Interactions. R package version 1.1.6, </w:t>
        </w:r>
        <w:r>
          <w:rPr>
            <w:rStyle w:val="Hyperlink"/>
            <w:bCs/>
            <w:color w:val="000000" w:themeColor="text1"/>
            <w:lang w:val="en-GB"/>
          </w:rPr>
          <w:fldChar w:fldCharType="begin"/>
        </w:r>
        <w:r>
          <w:rPr>
            <w:rStyle w:val="Hyperlink"/>
            <w:bCs/>
            <w:color w:val="000000" w:themeColor="text1"/>
            <w:lang w:val="en-GB"/>
          </w:rPr>
          <w:instrText xml:space="preserve"> HYPERLINK "https://cran.r-project.org/package=interactions" </w:instrText>
        </w:r>
        <w:r>
          <w:rPr>
            <w:rStyle w:val="Hyperlink"/>
            <w:bCs/>
            <w:color w:val="000000" w:themeColor="text1"/>
            <w:lang w:val="en-GB"/>
          </w:rPr>
          <w:fldChar w:fldCharType="separate"/>
        </w:r>
        <w:r w:rsidRPr="00DD6FDD">
          <w:rPr>
            <w:rStyle w:val="Hyperlink"/>
            <w:bCs/>
            <w:color w:val="000000" w:themeColor="text1"/>
            <w:lang w:val="en-GB"/>
          </w:rPr>
          <w:t>https://cran.r-project.org/package=interactions</w:t>
        </w:r>
        <w:r>
          <w:rPr>
            <w:rStyle w:val="Hyperlink"/>
            <w:bCs/>
            <w:color w:val="000000" w:themeColor="text1"/>
            <w:lang w:val="en-GB"/>
          </w:rPr>
          <w:fldChar w:fldCharType="end"/>
        </w:r>
        <w:r w:rsidRPr="00DD6FDD">
          <w:rPr>
            <w:bCs/>
            <w:color w:val="000000" w:themeColor="text1"/>
            <w:lang w:val="en-GB"/>
          </w:rPr>
          <w:t>.</w:t>
        </w:r>
      </w:ins>
    </w:p>
    <w:p w14:paraId="5200C052" w14:textId="77777777" w:rsidR="004F24FA" w:rsidRPr="00DD6FDD" w:rsidRDefault="004F24FA" w:rsidP="004F24FA">
      <w:pPr>
        <w:spacing w:line="480" w:lineRule="auto"/>
        <w:ind w:left="720" w:hanging="720"/>
        <w:jc w:val="both"/>
        <w:rPr>
          <w:ins w:id="124" w:author="Wesner, Jeff S" w:date="2023-02-21T13:24:00Z"/>
          <w:color w:val="000000" w:themeColor="text1"/>
          <w:shd w:val="clear" w:color="auto" w:fill="FFFFFF"/>
          <w:lang w:val="en-GB"/>
        </w:rPr>
      </w:pPr>
      <w:proofErr w:type="spellStart"/>
      <w:ins w:id="125" w:author="Wesner, Jeff S" w:date="2023-02-21T13:24:00Z">
        <w:r w:rsidRPr="00DD6FDD">
          <w:rPr>
            <w:color w:val="000000" w:themeColor="text1"/>
            <w:shd w:val="clear" w:color="auto" w:fill="FFFFFF"/>
            <w:lang w:val="en-GB"/>
          </w:rPr>
          <w:t>Lüdecke</w:t>
        </w:r>
        <w:proofErr w:type="spellEnd"/>
        <w:r w:rsidRPr="00DD6FDD">
          <w:rPr>
            <w:color w:val="000000" w:themeColor="text1"/>
            <w:shd w:val="clear" w:color="auto" w:fill="FFFFFF"/>
            <w:lang w:val="en-GB"/>
          </w:rPr>
          <w:t xml:space="preserve"> D (2022). </w:t>
        </w:r>
        <w:proofErr w:type="spellStart"/>
        <w:r w:rsidRPr="00DD6FDD">
          <w:rPr>
            <w:rStyle w:val="Emphasis"/>
            <w:color w:val="000000" w:themeColor="text1"/>
            <w:shd w:val="clear" w:color="auto" w:fill="FFFFFF"/>
            <w:lang w:val="en-GB"/>
          </w:rPr>
          <w:t>sjPlot</w:t>
        </w:r>
        <w:proofErr w:type="spellEnd"/>
        <w:r w:rsidRPr="00DD6FDD">
          <w:rPr>
            <w:rStyle w:val="Emphasis"/>
            <w:color w:val="000000" w:themeColor="text1"/>
            <w:shd w:val="clear" w:color="auto" w:fill="FFFFFF"/>
            <w:lang w:val="en-GB"/>
          </w:rPr>
          <w:t>: Data Visualization for Statistics in Social Science</w:t>
        </w:r>
        <w:r w:rsidRPr="00DD6FDD">
          <w:rPr>
            <w:color w:val="000000" w:themeColor="text1"/>
            <w:shd w:val="clear" w:color="auto" w:fill="FFFFFF"/>
            <w:lang w:val="en-GB"/>
          </w:rPr>
          <w:t>. R package version 2.8.11, </w:t>
        </w:r>
        <w:r>
          <w:rPr>
            <w:rStyle w:val="Hyperlink"/>
            <w:color w:val="000000" w:themeColor="text1"/>
            <w:shd w:val="clear" w:color="auto" w:fill="FFFFFF"/>
            <w:lang w:val="en-GB"/>
          </w:rPr>
          <w:fldChar w:fldCharType="begin"/>
        </w:r>
        <w:r>
          <w:rPr>
            <w:rStyle w:val="Hyperlink"/>
            <w:color w:val="000000" w:themeColor="text1"/>
            <w:shd w:val="clear" w:color="auto" w:fill="FFFFFF"/>
            <w:lang w:val="en-GB"/>
          </w:rPr>
          <w:instrText xml:space="preserve"> HYPERLINK "https://cran.r-project.org/package=sjPlot" </w:instrText>
        </w:r>
        <w:r>
          <w:rPr>
            <w:rStyle w:val="Hyperlink"/>
            <w:color w:val="000000" w:themeColor="text1"/>
            <w:shd w:val="clear" w:color="auto" w:fill="FFFFFF"/>
            <w:lang w:val="en-GB"/>
          </w:rPr>
          <w:fldChar w:fldCharType="separate"/>
        </w:r>
        <w:r w:rsidRPr="00DD6FDD">
          <w:rPr>
            <w:rStyle w:val="Hyperlink"/>
            <w:color w:val="000000" w:themeColor="text1"/>
            <w:shd w:val="clear" w:color="auto" w:fill="FFFFFF"/>
            <w:lang w:val="en-GB"/>
          </w:rPr>
          <w:t>https://CRAN.R-project.org/package=sjPlot</w:t>
        </w:r>
        <w:r>
          <w:rPr>
            <w:rStyle w:val="Hyperlink"/>
            <w:color w:val="000000" w:themeColor="text1"/>
            <w:shd w:val="clear" w:color="auto" w:fill="FFFFFF"/>
            <w:lang w:val="en-GB"/>
          </w:rPr>
          <w:fldChar w:fldCharType="end"/>
        </w:r>
        <w:r w:rsidRPr="00DD6FDD">
          <w:rPr>
            <w:color w:val="000000" w:themeColor="text1"/>
            <w:shd w:val="clear" w:color="auto" w:fill="FFFFFF"/>
            <w:lang w:val="en-GB"/>
          </w:rPr>
          <w:t>.</w:t>
        </w:r>
      </w:ins>
    </w:p>
    <w:p w14:paraId="01DEEA9A" w14:textId="77777777" w:rsidR="004F24FA" w:rsidRPr="00DD6FDD" w:rsidRDefault="004F24FA" w:rsidP="004F24FA">
      <w:pPr>
        <w:spacing w:line="480" w:lineRule="auto"/>
        <w:ind w:left="720" w:hanging="720"/>
        <w:jc w:val="both"/>
        <w:rPr>
          <w:ins w:id="126" w:author="Wesner, Jeff S" w:date="2023-02-21T13:24:00Z"/>
          <w:color w:val="000000" w:themeColor="text1"/>
          <w:shd w:val="clear" w:color="auto" w:fill="FFFFFF"/>
          <w:lang w:val="en-GB"/>
        </w:rPr>
      </w:pPr>
      <w:proofErr w:type="spellStart"/>
      <w:ins w:id="127" w:author="Wesner, Jeff S" w:date="2023-02-21T13:24:00Z">
        <w:r w:rsidRPr="00DD6FDD">
          <w:rPr>
            <w:color w:val="000000" w:themeColor="text1"/>
            <w:shd w:val="clear" w:color="auto" w:fill="FFFFFF"/>
            <w:lang w:val="en-GB"/>
          </w:rPr>
          <w:t>Lüdecke</w:t>
        </w:r>
        <w:proofErr w:type="spellEnd"/>
        <w:r w:rsidRPr="00745164">
          <w:rPr>
            <w:color w:val="000000" w:themeColor="text1"/>
            <w:shd w:val="clear" w:color="auto" w:fill="FFFFFF"/>
            <w:lang w:val="en-GB"/>
          </w:rPr>
          <w:t>,</w:t>
        </w:r>
        <w:r w:rsidRPr="00DD6FDD">
          <w:rPr>
            <w:color w:val="000000" w:themeColor="text1"/>
            <w:shd w:val="clear" w:color="auto" w:fill="FFFFFF"/>
            <w:lang w:val="en-GB"/>
          </w:rPr>
          <w:t xml:space="preserve"> D</w:t>
        </w:r>
        <w:r w:rsidRPr="00745164">
          <w:rPr>
            <w:color w:val="000000" w:themeColor="text1"/>
            <w:shd w:val="clear" w:color="auto" w:fill="FFFFFF"/>
            <w:lang w:val="en-GB"/>
          </w:rPr>
          <w:t>.</w:t>
        </w:r>
        <w:r w:rsidRPr="00DD6FDD">
          <w:rPr>
            <w:color w:val="000000" w:themeColor="text1"/>
            <w:shd w:val="clear" w:color="auto" w:fill="FFFFFF"/>
            <w:lang w:val="en-GB"/>
          </w:rPr>
          <w:t xml:space="preserve"> (2018a). </w:t>
        </w:r>
        <w:proofErr w:type="spellStart"/>
        <w:r w:rsidRPr="00DD6FDD">
          <w:rPr>
            <w:color w:val="000000" w:themeColor="text1"/>
            <w:shd w:val="clear" w:color="auto" w:fill="FFFFFF"/>
            <w:lang w:val="en-GB"/>
          </w:rPr>
          <w:t>sjmisc</w:t>
        </w:r>
        <w:proofErr w:type="spellEnd"/>
        <w:r w:rsidRPr="00DD6FDD">
          <w:rPr>
            <w:color w:val="000000" w:themeColor="text1"/>
            <w:shd w:val="clear" w:color="auto" w:fill="FFFFFF"/>
            <w:lang w:val="en-GB"/>
          </w:rPr>
          <w:t xml:space="preserve">: Data and </w:t>
        </w:r>
        <w:r w:rsidRPr="00745164">
          <w:rPr>
            <w:color w:val="000000" w:themeColor="text1"/>
            <w:shd w:val="clear" w:color="auto" w:fill="FFFFFF"/>
            <w:lang w:val="en-GB"/>
          </w:rPr>
          <w:t>v</w:t>
        </w:r>
        <w:r w:rsidRPr="00DD6FDD">
          <w:rPr>
            <w:color w:val="000000" w:themeColor="text1"/>
            <w:shd w:val="clear" w:color="auto" w:fill="FFFFFF"/>
            <w:lang w:val="en-GB"/>
          </w:rPr>
          <w:t xml:space="preserve">ariable </w:t>
        </w:r>
        <w:r w:rsidRPr="00745164">
          <w:rPr>
            <w:color w:val="000000" w:themeColor="text1"/>
            <w:shd w:val="clear" w:color="auto" w:fill="FFFFFF"/>
            <w:lang w:val="en-GB"/>
          </w:rPr>
          <w:t>t</w:t>
        </w:r>
        <w:r w:rsidRPr="00DD6FDD">
          <w:rPr>
            <w:color w:val="000000" w:themeColor="text1"/>
            <w:shd w:val="clear" w:color="auto" w:fill="FFFFFF"/>
            <w:lang w:val="en-GB"/>
          </w:rPr>
          <w:t xml:space="preserve">ransformation </w:t>
        </w:r>
        <w:r w:rsidRPr="00745164">
          <w:rPr>
            <w:color w:val="000000" w:themeColor="text1"/>
            <w:shd w:val="clear" w:color="auto" w:fill="FFFFFF"/>
            <w:lang w:val="en-GB"/>
          </w:rPr>
          <w:t>f</w:t>
        </w:r>
        <w:r w:rsidRPr="00DD6FDD">
          <w:rPr>
            <w:color w:val="000000" w:themeColor="text1"/>
            <w:shd w:val="clear" w:color="auto" w:fill="FFFFFF"/>
            <w:lang w:val="en-GB"/>
          </w:rPr>
          <w:t xml:space="preserve">unctions. </w:t>
        </w:r>
        <w:r w:rsidRPr="00DD6FDD">
          <w:rPr>
            <w:i/>
            <w:iCs/>
            <w:color w:val="000000" w:themeColor="text1"/>
            <w:shd w:val="clear" w:color="auto" w:fill="FFFFFF"/>
            <w:lang w:val="en-GB"/>
          </w:rPr>
          <w:t>Journal of Open Source Software</w:t>
        </w:r>
        <w:r w:rsidRPr="00DD6FDD">
          <w:rPr>
            <w:color w:val="000000" w:themeColor="text1"/>
            <w:shd w:val="clear" w:color="auto" w:fill="FFFFFF"/>
            <w:lang w:val="en-GB"/>
          </w:rPr>
          <w:t>, 3, 754.</w:t>
        </w:r>
      </w:ins>
    </w:p>
    <w:p w14:paraId="5FDABD22" w14:textId="77777777" w:rsidR="004F24FA" w:rsidRPr="00DD6FDD" w:rsidRDefault="004F24FA" w:rsidP="004F24FA">
      <w:pPr>
        <w:spacing w:line="480" w:lineRule="auto"/>
        <w:ind w:left="720" w:hanging="720"/>
        <w:jc w:val="both"/>
        <w:rPr>
          <w:ins w:id="128" w:author="Wesner, Jeff S" w:date="2023-02-21T13:24:00Z"/>
          <w:color w:val="000000" w:themeColor="text1"/>
          <w:lang w:val="en-GB"/>
        </w:rPr>
      </w:pPr>
      <w:proofErr w:type="spellStart"/>
      <w:ins w:id="129" w:author="Wesner, Jeff S" w:date="2023-02-21T13:24:00Z">
        <w:r w:rsidRPr="00DD6FDD">
          <w:rPr>
            <w:color w:val="000000" w:themeColor="text1"/>
            <w:lang w:val="en-GB"/>
          </w:rPr>
          <w:t>Lüdecke</w:t>
        </w:r>
        <w:proofErr w:type="spellEnd"/>
        <w:r w:rsidRPr="00745164">
          <w:rPr>
            <w:color w:val="000000" w:themeColor="text1"/>
            <w:lang w:val="en-GB"/>
          </w:rPr>
          <w:t>,</w:t>
        </w:r>
        <w:r w:rsidRPr="00DD6FDD">
          <w:rPr>
            <w:color w:val="000000" w:themeColor="text1"/>
            <w:lang w:val="en-GB"/>
          </w:rPr>
          <w:t xml:space="preserve"> D</w:t>
        </w:r>
        <w:r w:rsidRPr="00745164">
          <w:rPr>
            <w:color w:val="000000" w:themeColor="text1"/>
            <w:lang w:val="en-GB"/>
          </w:rPr>
          <w:t>.</w:t>
        </w:r>
        <w:r w:rsidRPr="00DD6FDD">
          <w:rPr>
            <w:color w:val="000000" w:themeColor="text1"/>
            <w:lang w:val="en-GB"/>
          </w:rPr>
          <w:t xml:space="preserve"> (2018b). </w:t>
        </w:r>
        <w:proofErr w:type="spellStart"/>
        <w:r w:rsidRPr="00DD6FDD">
          <w:rPr>
            <w:color w:val="000000" w:themeColor="text1"/>
            <w:lang w:val="en-GB"/>
          </w:rPr>
          <w:t>ggeffects</w:t>
        </w:r>
        <w:proofErr w:type="spellEnd"/>
        <w:r w:rsidRPr="00DD6FDD">
          <w:rPr>
            <w:color w:val="000000" w:themeColor="text1"/>
            <w:lang w:val="en-GB"/>
          </w:rPr>
          <w:t xml:space="preserve">: Tidy </w:t>
        </w:r>
        <w:r w:rsidRPr="00745164">
          <w:rPr>
            <w:color w:val="000000" w:themeColor="text1"/>
            <w:lang w:val="en-GB"/>
          </w:rPr>
          <w:t>d</w:t>
        </w:r>
        <w:r w:rsidRPr="00DD6FDD">
          <w:rPr>
            <w:color w:val="000000" w:themeColor="text1"/>
            <w:lang w:val="en-GB"/>
          </w:rPr>
          <w:t xml:space="preserve">ata </w:t>
        </w:r>
        <w:r w:rsidRPr="00745164">
          <w:rPr>
            <w:color w:val="000000" w:themeColor="text1"/>
            <w:lang w:val="en-GB"/>
          </w:rPr>
          <w:t>f</w:t>
        </w:r>
        <w:r w:rsidRPr="00DD6FDD">
          <w:rPr>
            <w:color w:val="000000" w:themeColor="text1"/>
            <w:lang w:val="en-GB"/>
          </w:rPr>
          <w:t xml:space="preserve">rames of </w:t>
        </w:r>
        <w:r w:rsidRPr="00745164">
          <w:rPr>
            <w:color w:val="000000" w:themeColor="text1"/>
            <w:lang w:val="en-GB"/>
          </w:rPr>
          <w:t>m</w:t>
        </w:r>
        <w:r w:rsidRPr="00DD6FDD">
          <w:rPr>
            <w:color w:val="000000" w:themeColor="text1"/>
            <w:lang w:val="en-GB"/>
          </w:rPr>
          <w:t xml:space="preserve">arginal </w:t>
        </w:r>
        <w:r w:rsidRPr="00745164">
          <w:rPr>
            <w:color w:val="000000" w:themeColor="text1"/>
            <w:lang w:val="en-GB"/>
          </w:rPr>
          <w:t>e</w:t>
        </w:r>
        <w:r w:rsidRPr="00DD6FDD">
          <w:rPr>
            <w:color w:val="000000" w:themeColor="text1"/>
            <w:lang w:val="en-GB"/>
          </w:rPr>
          <w:t xml:space="preserve">ffects from </w:t>
        </w:r>
        <w:r w:rsidRPr="00745164">
          <w:rPr>
            <w:color w:val="000000" w:themeColor="text1"/>
            <w:lang w:val="en-GB"/>
          </w:rPr>
          <w:t>r</w:t>
        </w:r>
        <w:r w:rsidRPr="00DD6FDD">
          <w:rPr>
            <w:color w:val="000000" w:themeColor="text1"/>
            <w:lang w:val="en-GB"/>
          </w:rPr>
          <w:t xml:space="preserve">egression </w:t>
        </w:r>
        <w:r w:rsidRPr="00745164">
          <w:rPr>
            <w:color w:val="000000" w:themeColor="text1"/>
            <w:lang w:val="en-GB"/>
          </w:rPr>
          <w:t>m</w:t>
        </w:r>
        <w:r w:rsidRPr="00DD6FDD">
          <w:rPr>
            <w:color w:val="000000" w:themeColor="text1"/>
            <w:lang w:val="en-GB"/>
          </w:rPr>
          <w:t xml:space="preserve">odels. </w:t>
        </w:r>
        <w:r w:rsidRPr="00DD6FDD">
          <w:rPr>
            <w:i/>
            <w:iCs/>
            <w:color w:val="000000" w:themeColor="text1"/>
            <w:lang w:val="en-GB"/>
          </w:rPr>
          <w:t>Journal of Open Source Software</w:t>
        </w:r>
        <w:r w:rsidRPr="00DD6FDD">
          <w:rPr>
            <w:color w:val="000000" w:themeColor="text1"/>
            <w:lang w:val="en-GB"/>
          </w:rPr>
          <w:t>, 3, 772.</w:t>
        </w:r>
      </w:ins>
    </w:p>
    <w:p w14:paraId="208C17BB" w14:textId="77777777" w:rsidR="004F24FA" w:rsidRPr="00DD6FDD" w:rsidRDefault="004F24FA" w:rsidP="004F24FA">
      <w:pPr>
        <w:spacing w:line="480" w:lineRule="auto"/>
        <w:ind w:left="720" w:hanging="720"/>
        <w:jc w:val="both"/>
        <w:rPr>
          <w:ins w:id="130" w:author="Wesner, Jeff S" w:date="2023-02-21T13:24:00Z"/>
          <w:color w:val="000000" w:themeColor="text1"/>
          <w:shd w:val="clear" w:color="auto" w:fill="FFFFFF"/>
          <w:lang w:val="en-GB"/>
        </w:rPr>
      </w:pPr>
      <w:ins w:id="131" w:author="Wesner, Jeff S" w:date="2023-02-21T13:24:00Z">
        <w:r w:rsidRPr="00DD6FDD">
          <w:rPr>
            <w:color w:val="000000" w:themeColor="text1"/>
            <w:shd w:val="clear" w:color="auto" w:fill="FFFFFF"/>
            <w:lang w:val="en-GB"/>
          </w:rPr>
          <w:t>Wickham</w:t>
        </w:r>
        <w:r w:rsidRPr="00745164">
          <w:rPr>
            <w:color w:val="000000" w:themeColor="text1"/>
            <w:shd w:val="clear" w:color="auto" w:fill="FFFFFF"/>
            <w:lang w:val="en-GB"/>
          </w:rPr>
          <w:t>,</w:t>
        </w:r>
        <w:r w:rsidRPr="00DD6FDD">
          <w:rPr>
            <w:color w:val="000000" w:themeColor="text1"/>
            <w:shd w:val="clear" w:color="auto" w:fill="FFFFFF"/>
            <w:lang w:val="en-GB"/>
          </w:rPr>
          <w:t xml:space="preserve"> H</w:t>
        </w:r>
        <w:r w:rsidRPr="00745164">
          <w:rPr>
            <w:color w:val="000000" w:themeColor="text1"/>
            <w:shd w:val="clear" w:color="auto" w:fill="FFFFFF"/>
            <w:lang w:val="en-GB"/>
          </w:rPr>
          <w:t>.</w:t>
        </w:r>
        <w:r w:rsidRPr="00DD6FDD">
          <w:rPr>
            <w:color w:val="000000" w:themeColor="text1"/>
            <w:shd w:val="clear" w:color="auto" w:fill="FFFFFF"/>
            <w:lang w:val="en-GB"/>
          </w:rPr>
          <w:t xml:space="preserve"> (2016). </w:t>
        </w:r>
        <w:r w:rsidRPr="00DD6FDD">
          <w:rPr>
            <w:rStyle w:val="Emphasis"/>
            <w:color w:val="000000" w:themeColor="text1"/>
            <w:shd w:val="clear" w:color="auto" w:fill="FFFFFF"/>
            <w:lang w:val="en-GB"/>
          </w:rPr>
          <w:t>ggplot2: Elegant Graphics for Data Analysis</w:t>
        </w:r>
        <w:r w:rsidRPr="00DD6FDD">
          <w:rPr>
            <w:color w:val="000000" w:themeColor="text1"/>
            <w:shd w:val="clear" w:color="auto" w:fill="FFFFFF"/>
            <w:lang w:val="en-GB"/>
          </w:rPr>
          <w:t xml:space="preserve">. </w:t>
        </w:r>
        <w:r w:rsidRPr="00745164">
          <w:rPr>
            <w:color w:val="000000" w:themeColor="text1"/>
            <w:shd w:val="clear" w:color="auto" w:fill="FFFFFF"/>
            <w:lang w:val="en-GB"/>
          </w:rPr>
          <w:t xml:space="preserve">New York: </w:t>
        </w:r>
        <w:r w:rsidRPr="00DD6FDD">
          <w:rPr>
            <w:color w:val="000000" w:themeColor="text1"/>
            <w:shd w:val="clear" w:color="auto" w:fill="FFFFFF"/>
            <w:lang w:val="en-GB"/>
          </w:rPr>
          <w:t>Springer-Verlag</w:t>
        </w:r>
        <w:r w:rsidRPr="00745164">
          <w:rPr>
            <w:color w:val="000000" w:themeColor="text1"/>
            <w:shd w:val="clear" w:color="auto" w:fill="FFFFFF"/>
            <w:lang w:val="en-GB"/>
          </w:rPr>
          <w:t>.</w:t>
        </w:r>
      </w:ins>
    </w:p>
    <w:p w14:paraId="3977178F" w14:textId="77777777" w:rsidR="004F24FA" w:rsidRPr="00DD6FDD" w:rsidRDefault="004F24FA" w:rsidP="004F24FA">
      <w:pPr>
        <w:spacing w:line="480" w:lineRule="auto"/>
        <w:ind w:left="720" w:hanging="720"/>
        <w:jc w:val="both"/>
        <w:rPr>
          <w:ins w:id="132" w:author="Wesner, Jeff S" w:date="2023-02-21T13:24:00Z"/>
          <w:bCs/>
          <w:color w:val="000000" w:themeColor="text1"/>
          <w:lang w:val="en-GB"/>
        </w:rPr>
      </w:pPr>
      <w:ins w:id="133" w:author="Wesner, Jeff S" w:date="2023-02-21T13:24:00Z">
        <w:r w:rsidRPr="00DD6FDD">
          <w:rPr>
            <w:bCs/>
            <w:color w:val="000000" w:themeColor="text1"/>
            <w:lang w:val="en-GB"/>
          </w:rPr>
          <w:t>Wickham</w:t>
        </w:r>
        <w:r w:rsidRPr="00745164">
          <w:rPr>
            <w:bCs/>
            <w:color w:val="000000" w:themeColor="text1"/>
            <w:lang w:val="en-GB"/>
          </w:rPr>
          <w:t>,</w:t>
        </w:r>
        <w:r w:rsidRPr="00DD6FDD">
          <w:rPr>
            <w:bCs/>
            <w:color w:val="000000" w:themeColor="text1"/>
            <w:lang w:val="en-GB"/>
          </w:rPr>
          <w:t xml:space="preserve"> H</w:t>
        </w:r>
        <w:r w:rsidRPr="00745164">
          <w:rPr>
            <w:bCs/>
            <w:color w:val="000000" w:themeColor="text1"/>
            <w:lang w:val="en-GB"/>
          </w:rPr>
          <w:t>.</w:t>
        </w:r>
        <w:r w:rsidRPr="00DD6FDD">
          <w:rPr>
            <w:bCs/>
            <w:color w:val="000000" w:themeColor="text1"/>
            <w:lang w:val="en-GB"/>
          </w:rPr>
          <w:t>, François</w:t>
        </w:r>
        <w:r w:rsidRPr="00745164">
          <w:rPr>
            <w:bCs/>
            <w:color w:val="000000" w:themeColor="text1"/>
            <w:lang w:val="en-GB"/>
          </w:rPr>
          <w:t>,</w:t>
        </w:r>
        <w:r w:rsidRPr="00DD6FDD">
          <w:rPr>
            <w:bCs/>
            <w:color w:val="000000" w:themeColor="text1"/>
            <w:lang w:val="en-GB"/>
          </w:rPr>
          <w:t xml:space="preserve"> R</w:t>
        </w:r>
        <w:r w:rsidRPr="00745164">
          <w:rPr>
            <w:bCs/>
            <w:color w:val="000000" w:themeColor="text1"/>
            <w:lang w:val="en-GB"/>
          </w:rPr>
          <w:t>.</w:t>
        </w:r>
        <w:r w:rsidRPr="00DD6FDD">
          <w:rPr>
            <w:bCs/>
            <w:color w:val="000000" w:themeColor="text1"/>
            <w:lang w:val="en-GB"/>
          </w:rPr>
          <w:t>, Henry</w:t>
        </w:r>
        <w:r w:rsidRPr="00745164">
          <w:rPr>
            <w:bCs/>
            <w:color w:val="000000" w:themeColor="text1"/>
            <w:lang w:val="en-GB"/>
          </w:rPr>
          <w:t>,</w:t>
        </w:r>
        <w:r w:rsidRPr="00DD6FDD">
          <w:rPr>
            <w:bCs/>
            <w:color w:val="000000" w:themeColor="text1"/>
            <w:lang w:val="en-GB"/>
          </w:rPr>
          <w:t xml:space="preserve"> L</w:t>
        </w:r>
        <w:r w:rsidRPr="00745164">
          <w:rPr>
            <w:bCs/>
            <w:color w:val="000000" w:themeColor="text1"/>
            <w:lang w:val="en-GB"/>
          </w:rPr>
          <w:t>.</w:t>
        </w:r>
        <w:r w:rsidRPr="00DD6FDD">
          <w:rPr>
            <w:bCs/>
            <w:color w:val="000000" w:themeColor="text1"/>
            <w:lang w:val="en-GB"/>
          </w:rPr>
          <w:t xml:space="preserve">, </w:t>
        </w:r>
        <w:r w:rsidRPr="00745164">
          <w:rPr>
            <w:bCs/>
            <w:color w:val="000000" w:themeColor="text1"/>
            <w:lang w:val="en-GB"/>
          </w:rPr>
          <w:t xml:space="preserve">&amp; </w:t>
        </w:r>
        <w:r w:rsidRPr="00DD6FDD">
          <w:rPr>
            <w:bCs/>
            <w:color w:val="000000" w:themeColor="text1"/>
            <w:lang w:val="en-GB"/>
          </w:rPr>
          <w:t>Müller</w:t>
        </w:r>
        <w:r w:rsidRPr="00745164">
          <w:rPr>
            <w:bCs/>
            <w:color w:val="000000" w:themeColor="text1"/>
            <w:lang w:val="en-GB"/>
          </w:rPr>
          <w:t>,</w:t>
        </w:r>
        <w:r w:rsidRPr="00DD6FDD">
          <w:rPr>
            <w:bCs/>
            <w:color w:val="000000" w:themeColor="text1"/>
            <w:lang w:val="en-GB"/>
          </w:rPr>
          <w:t xml:space="preserve"> K</w:t>
        </w:r>
        <w:r w:rsidRPr="00745164">
          <w:rPr>
            <w:bCs/>
            <w:color w:val="000000" w:themeColor="text1"/>
            <w:lang w:val="en-GB"/>
          </w:rPr>
          <w:t>.</w:t>
        </w:r>
        <w:r w:rsidRPr="00DD6FDD">
          <w:rPr>
            <w:bCs/>
            <w:color w:val="000000" w:themeColor="text1"/>
            <w:lang w:val="en-GB"/>
          </w:rPr>
          <w:t xml:space="preserve"> (2022). </w:t>
        </w:r>
        <w:proofErr w:type="spellStart"/>
        <w:r w:rsidRPr="00DD6FDD">
          <w:rPr>
            <w:bCs/>
            <w:color w:val="000000" w:themeColor="text1"/>
            <w:lang w:val="en-GB"/>
          </w:rPr>
          <w:t>dplyr</w:t>
        </w:r>
        <w:proofErr w:type="spellEnd"/>
        <w:r w:rsidRPr="00DD6FDD">
          <w:rPr>
            <w:bCs/>
            <w:color w:val="000000" w:themeColor="text1"/>
            <w:lang w:val="en-GB"/>
          </w:rPr>
          <w:t xml:space="preserve">: A Grammar of Data Manipulation. </w:t>
        </w:r>
        <w:r>
          <w:rPr>
            <w:rStyle w:val="Hyperlink"/>
            <w:bCs/>
            <w:color w:val="000000" w:themeColor="text1"/>
            <w:lang w:val="en-GB"/>
          </w:rPr>
          <w:fldChar w:fldCharType="begin"/>
        </w:r>
        <w:r>
          <w:rPr>
            <w:rStyle w:val="Hyperlink"/>
            <w:bCs/>
            <w:color w:val="000000" w:themeColor="text1"/>
            <w:lang w:val="en-GB"/>
          </w:rPr>
          <w:instrText xml:space="preserve"> HYPERLINK "https://dplyr.tidyverse.org" </w:instrText>
        </w:r>
        <w:r>
          <w:rPr>
            <w:rStyle w:val="Hyperlink"/>
            <w:bCs/>
            <w:color w:val="000000" w:themeColor="text1"/>
            <w:lang w:val="en-GB"/>
          </w:rPr>
          <w:fldChar w:fldCharType="separate"/>
        </w:r>
        <w:r w:rsidRPr="00DD6FDD">
          <w:rPr>
            <w:rStyle w:val="Hyperlink"/>
            <w:bCs/>
            <w:color w:val="000000" w:themeColor="text1"/>
            <w:lang w:val="en-GB"/>
          </w:rPr>
          <w:t>https://dplyr.tidyverse.org</w:t>
        </w:r>
        <w:r>
          <w:rPr>
            <w:rStyle w:val="Hyperlink"/>
            <w:bCs/>
            <w:color w:val="000000" w:themeColor="text1"/>
            <w:lang w:val="en-GB"/>
          </w:rPr>
          <w:fldChar w:fldCharType="end"/>
        </w:r>
        <w:r w:rsidRPr="00DD6FDD">
          <w:rPr>
            <w:bCs/>
            <w:color w:val="000000" w:themeColor="text1"/>
            <w:lang w:val="en-GB"/>
          </w:rPr>
          <w:t xml:space="preserve">. </w:t>
        </w:r>
      </w:ins>
    </w:p>
    <w:p w14:paraId="519ED7D4" w14:textId="77777777" w:rsidR="00C93E25" w:rsidRPr="00DD6FDD" w:rsidRDefault="00C93E25" w:rsidP="002257FA">
      <w:pPr>
        <w:spacing w:line="480" w:lineRule="auto"/>
        <w:ind w:left="720" w:hanging="720"/>
        <w:jc w:val="both"/>
        <w:rPr>
          <w:moveTo w:id="134" w:author="Wesner, Jeff S" w:date="2023-02-21T13:16:00Z"/>
          <w:color w:val="000000" w:themeColor="text1"/>
          <w:lang w:val="en-GB"/>
        </w:rPr>
      </w:pPr>
    </w:p>
    <w:moveToRangeEnd w:id="120"/>
    <w:p w14:paraId="27098D08" w14:textId="77777777" w:rsidR="00936CA9" w:rsidRPr="00DD6FDD" w:rsidRDefault="00936CA9" w:rsidP="00DD6FDD">
      <w:pPr>
        <w:spacing w:line="480" w:lineRule="auto"/>
        <w:jc w:val="both"/>
        <w:rPr>
          <w:color w:val="000000" w:themeColor="text1"/>
          <w:lang w:val="en-GB"/>
        </w:rPr>
      </w:pPr>
    </w:p>
    <w:sectPr w:rsidR="00936CA9" w:rsidRPr="00DD6FDD" w:rsidSect="00DE2267">
      <w:pgSz w:w="11906" w:h="16838"/>
      <w:pgMar w:top="1417" w:right="1134" w:bottom="1134" w:left="1134"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joni, Vojsava" w:date="2023-02-21T12:45:00Z" w:initials="VG">
    <w:p w14:paraId="0F5EA598" w14:textId="77777777" w:rsidR="00E6249C" w:rsidRPr="00E6249C" w:rsidRDefault="00E6249C" w:rsidP="00E6249C">
      <w:pPr>
        <w:pStyle w:val="CommentText"/>
        <w:rPr>
          <w:lang w:val="en-US"/>
        </w:rPr>
      </w:pPr>
      <w:r>
        <w:rPr>
          <w:rStyle w:val="CommentReference"/>
        </w:rPr>
        <w:annotationRef/>
      </w:r>
      <w:r w:rsidRPr="00E6249C">
        <w:rPr>
          <w:lang w:val="en-US"/>
        </w:rPr>
        <w:t>Based on your instructions, the manuscript has been formatted per Global Ecology and Biogeography (</w:t>
      </w:r>
      <w:hyperlink r:id="rId1" w:history="1">
        <w:r w:rsidRPr="00E6249C">
          <w:rPr>
            <w:rStyle w:val="Hyperlink"/>
            <w:lang w:val="en-US"/>
          </w:rPr>
          <w:t>https://onlinelibrary.wiley.com/page/journal/14668238/homepage/ForAuthors.html</w:t>
        </w:r>
      </w:hyperlink>
      <w:r w:rsidRPr="00E6249C">
        <w:rPr>
          <w:lang w:val="en-US"/>
        </w:rPr>
        <w:t>). Please go through my proposed revisions and comments in this file.</w:t>
      </w:r>
      <w:r w:rsidRPr="00E6249C">
        <w:rPr>
          <w:lang w:val="en-US"/>
        </w:rPr>
        <w:br/>
      </w:r>
    </w:p>
    <w:p w14:paraId="3D036327" w14:textId="77777777" w:rsidR="00E6249C" w:rsidRPr="00E6249C" w:rsidRDefault="00E6249C" w:rsidP="00E6249C">
      <w:pPr>
        <w:pStyle w:val="CommentText"/>
        <w:rPr>
          <w:lang w:val="en-US"/>
        </w:rPr>
      </w:pPr>
      <w:r w:rsidRPr="00E6249C">
        <w:rPr>
          <w:lang w:val="en-US"/>
        </w:rPr>
        <w:t>Please note that due to journal typesetting processes, the appearance for the format in your manuscript may differ from the version post-publication.</w:t>
      </w:r>
      <w:r w:rsidRPr="00E6249C">
        <w:rPr>
          <w:lang w:val="en-US"/>
        </w:rPr>
        <w:br/>
      </w:r>
    </w:p>
    <w:p w14:paraId="3B89E7AF" w14:textId="77777777" w:rsidR="00E6249C" w:rsidRDefault="00E6249C" w:rsidP="00E6249C">
      <w:pPr>
        <w:pStyle w:val="CommentText"/>
        <w:rPr>
          <w:lang w:val="en-US"/>
        </w:rPr>
      </w:pPr>
      <w:r w:rsidRPr="00E6249C">
        <w:rPr>
          <w:lang w:val="en-US"/>
        </w:rPr>
        <w:t>Do not hesitate to contact me via your Client Manager if you require any clarifications or have some questions.</w:t>
      </w:r>
    </w:p>
    <w:p w14:paraId="0EAEF378" w14:textId="40C74FFA" w:rsidR="00E6249C" w:rsidRDefault="00E6249C" w:rsidP="00E6249C">
      <w:pPr>
        <w:pStyle w:val="CommentText"/>
        <w:rPr>
          <w:lang w:val="en-US"/>
        </w:rPr>
      </w:pPr>
    </w:p>
    <w:p w14:paraId="3953EDC8" w14:textId="01266718" w:rsidR="00E6249C" w:rsidRDefault="00E6249C" w:rsidP="00E6249C">
      <w:pPr>
        <w:pStyle w:val="CommentText"/>
        <w:rPr>
          <w:lang w:val="en-US"/>
        </w:rPr>
      </w:pPr>
      <w:r w:rsidRPr="00E6249C">
        <w:rPr>
          <w:color w:val="1C1D1E"/>
          <w:highlight w:val="white"/>
          <w:lang w:val="en-US"/>
        </w:rPr>
        <w:t>Please ensure to provide a cover letter to the editor, including one paragraph indicating in less than 250 words why this paper is of interest to the readers of the Journal, must be uploaded separately</w:t>
      </w:r>
    </w:p>
    <w:p w14:paraId="2FFDB9C3" w14:textId="77777777" w:rsidR="00E6249C" w:rsidRDefault="00E6249C" w:rsidP="00E6249C">
      <w:pPr>
        <w:pStyle w:val="CommentText"/>
        <w:rPr>
          <w:lang w:val="en-US"/>
        </w:rPr>
      </w:pPr>
    </w:p>
    <w:p w14:paraId="47ECEF5B" w14:textId="10692874" w:rsidR="00E6249C" w:rsidRPr="00E6249C" w:rsidRDefault="00E6249C" w:rsidP="00E6249C">
      <w:pPr>
        <w:pStyle w:val="CommentText"/>
        <w:rPr>
          <w:lang w:val="en-US"/>
        </w:rPr>
      </w:pPr>
      <w:r w:rsidRPr="00E6249C">
        <w:rPr>
          <w:color w:val="1C1D1E"/>
          <w:highlight w:val="white"/>
          <w:lang w:val="en-US"/>
        </w:rPr>
        <w:t>i. Title</w:t>
      </w:r>
      <w:r w:rsidRPr="00E6249C">
        <w:rPr>
          <w:color w:val="1C1D1E"/>
          <w:highlight w:val="white"/>
          <w:lang w:val="en-US"/>
        </w:rPr>
        <w:br/>
        <w:t>ii. A short running title of less than 40 characters</w:t>
      </w:r>
      <w:r w:rsidRPr="00E6249C">
        <w:rPr>
          <w:color w:val="1C1D1E"/>
          <w:highlight w:val="white"/>
          <w:lang w:val="en-US"/>
        </w:rPr>
        <w:br/>
        <w:t>iii. Abstract and keywords</w:t>
      </w:r>
      <w:r w:rsidRPr="00E6249C">
        <w:rPr>
          <w:color w:val="1C1D1E"/>
          <w:highlight w:val="white"/>
          <w:lang w:val="en-US"/>
        </w:rPr>
        <w:br/>
        <w:t>iv. Main text</w:t>
      </w:r>
      <w:r w:rsidRPr="00E6249C">
        <w:rPr>
          <w:color w:val="1C1D1E"/>
          <w:highlight w:val="white"/>
          <w:lang w:val="en-US"/>
        </w:rPr>
        <w:br/>
        <w:t>v. References</w:t>
      </w:r>
      <w:r w:rsidRPr="00E6249C">
        <w:rPr>
          <w:color w:val="1C1D1E"/>
          <w:highlight w:val="white"/>
          <w:lang w:val="en-US"/>
        </w:rPr>
        <w:br/>
        <w:t>vi. Data Accessibility Statement</w:t>
      </w:r>
      <w:r w:rsidRPr="00E6249C">
        <w:rPr>
          <w:color w:val="1C1D1E"/>
          <w:highlight w:val="white"/>
          <w:lang w:val="en-US"/>
        </w:rPr>
        <w:br/>
        <w:t>vii. Tables (each table complete with title and footnotes)</w:t>
      </w:r>
      <w:r w:rsidRPr="00E6249C">
        <w:rPr>
          <w:color w:val="1C1D1E"/>
          <w:highlight w:val="white"/>
          <w:lang w:val="en-US"/>
        </w:rPr>
        <w:br/>
        <w:t>viii. Figure legends and embedded figures</w:t>
      </w:r>
      <w:r w:rsidRPr="00E6249C">
        <w:rPr>
          <w:color w:val="1C1D1E"/>
          <w:highlight w:val="white"/>
          <w:lang w:val="en-US"/>
        </w:rPr>
        <w:br/>
        <w:t>ix. Appendices (if relevant)</w:t>
      </w:r>
    </w:p>
  </w:comment>
  <w:comment w:id="1" w:author="Gjoni, Vojsava" w:date="2023-02-21T12:46:00Z" w:initials="VG">
    <w:p w14:paraId="2D3ABC42" w14:textId="7D20CA9C" w:rsidR="00E6249C" w:rsidRPr="00E6249C" w:rsidRDefault="00E6249C">
      <w:pPr>
        <w:pStyle w:val="CommentText"/>
        <w:rPr>
          <w:lang w:val="en-US"/>
        </w:rPr>
      </w:pPr>
      <w:r>
        <w:rPr>
          <w:rStyle w:val="CommentReference"/>
        </w:rPr>
        <w:annotationRef/>
      </w:r>
      <w:r w:rsidRPr="00E6249C">
        <w:rPr>
          <w:lang w:val="en-US"/>
        </w:rPr>
        <w:t xml:space="preserve">We </w:t>
      </w:r>
      <w:r>
        <w:rPr>
          <w:lang w:val="en-US"/>
        </w:rPr>
        <w:t>should</w:t>
      </w:r>
      <w:r w:rsidRPr="00E6249C">
        <w:rPr>
          <w:lang w:val="en-US"/>
        </w:rPr>
        <w:t xml:space="preserve"> provide a short running title of less than 40 characters</w:t>
      </w:r>
    </w:p>
  </w:comment>
  <w:comment w:id="2" w:author="Gjoni, Vojsava" w:date="2023-02-21T15:01:00Z" w:initials="VG">
    <w:p w14:paraId="0DBD71FB" w14:textId="098E8D84" w:rsidR="00936CA9" w:rsidRPr="00936CA9" w:rsidRDefault="00936CA9">
      <w:pPr>
        <w:pStyle w:val="CommentText"/>
        <w:rPr>
          <w:lang w:val="en-US"/>
        </w:rPr>
      </w:pPr>
      <w:r>
        <w:rPr>
          <w:rStyle w:val="CommentReference"/>
        </w:rPr>
        <w:annotationRef/>
      </w:r>
      <w:r w:rsidRPr="00E6249C">
        <w:rPr>
          <w:color w:val="1C1D1E"/>
          <w:highlight w:val="white"/>
          <w:lang w:val="en-US"/>
        </w:rPr>
        <w:t>A short running title of less than 40 characters</w:t>
      </w:r>
    </w:p>
  </w:comment>
  <w:comment w:id="3" w:author="Gjoni, Vojsava" w:date="2023-02-21T12:47:00Z" w:initials="VG">
    <w:p w14:paraId="7CA622F6" w14:textId="77777777" w:rsidR="00E6249C" w:rsidRPr="00E6249C" w:rsidRDefault="00E6249C" w:rsidP="00E6249C">
      <w:pPr>
        <w:pStyle w:val="CommentText"/>
        <w:rPr>
          <w:lang w:val="en-US"/>
        </w:rPr>
      </w:pPr>
      <w:r>
        <w:rPr>
          <w:rStyle w:val="CommentReference"/>
        </w:rPr>
        <w:annotationRef/>
      </w:r>
      <w:r w:rsidRPr="00E6249C">
        <w:rPr>
          <w:color w:val="1C1D1E"/>
          <w:highlight w:val="white"/>
          <w:lang w:val="en-US"/>
        </w:rPr>
        <w:t>Per journal guidelines, abstract should be of 300 words, with the following headings: Aim, Location, Time period, Major taxa studied, Methods, Results, Main conclusions.</w:t>
      </w:r>
      <w:r w:rsidRPr="00E6249C">
        <w:rPr>
          <w:lang w:val="en-US"/>
        </w:rPr>
        <w:t xml:space="preserve"> </w:t>
      </w:r>
    </w:p>
    <w:p w14:paraId="07B4986F" w14:textId="0C9824B1" w:rsidR="00E6249C" w:rsidRPr="00E6249C" w:rsidRDefault="00E6249C" w:rsidP="00E6249C">
      <w:pPr>
        <w:pStyle w:val="CommentText"/>
        <w:rPr>
          <w:lang w:val="en-US"/>
        </w:rPr>
      </w:pPr>
      <w:r w:rsidRPr="00E6249C">
        <w:rPr>
          <w:b/>
          <w:bCs/>
          <w:lang w:val="en-US"/>
        </w:rPr>
        <w:t>Please provide a structured abstract to meet the journal requirement.</w:t>
      </w:r>
    </w:p>
  </w:comment>
  <w:comment w:id="23" w:author="Gjoni, Vojsava" w:date="2023-02-21T14:44:00Z" w:initials="VG">
    <w:p w14:paraId="033DC409" w14:textId="23BA5934" w:rsidR="00287677" w:rsidRDefault="00287677">
      <w:pPr>
        <w:pStyle w:val="CommentText"/>
      </w:pPr>
      <w:r>
        <w:rPr>
          <w:rStyle w:val="CommentReference"/>
        </w:rPr>
        <w:annotationRef/>
      </w:r>
      <w:r>
        <w:t>Supplementary instructions</w:t>
      </w:r>
    </w:p>
  </w:comment>
  <w:comment w:id="24" w:author="Author" w:date="2023-02-13T17:34:00Z" w:initials="A">
    <w:p w14:paraId="1EE88ABE" w14:textId="670B5531" w:rsidR="00DE2267" w:rsidRPr="00E6249C" w:rsidRDefault="004B4378">
      <w:pPr>
        <w:pStyle w:val="CommentText"/>
        <w:rPr>
          <w:lang w:val="en-US"/>
        </w:rPr>
      </w:pPr>
      <w:r>
        <w:rPr>
          <w:rStyle w:val="CommentReference"/>
        </w:rPr>
        <w:annotationRef/>
      </w:r>
      <w:r w:rsidRPr="00E6249C">
        <w:rPr>
          <w:color w:val="1C1D1E"/>
          <w:highlight w:val="white"/>
          <w:lang w:val="en-US"/>
        </w:rPr>
        <w:t>Please note that some studies (e.g., meta-analyses) use data drawn from multiple published sources. If these sources are not otherwise cited in the main text, they should be listed in one or more appendices with ti</w:t>
      </w:r>
      <w:r w:rsidRPr="00E6249C">
        <w:rPr>
          <w:color w:val="1C1D1E"/>
          <w:highlight w:val="white"/>
          <w:lang w:val="en-US"/>
        </w:rPr>
        <w:t>tles similar to the following: “Appendix 1 – Data sources”. These data appendices will be printed in the main paper (so that citation indexing services will capture them), but in a reduced font. These appendices should be cited in the main text (e.g. “A li</w:t>
      </w:r>
      <w:r w:rsidRPr="00E6249C">
        <w:rPr>
          <w:color w:val="1C1D1E"/>
          <w:highlight w:val="white"/>
          <w:lang w:val="en-US"/>
        </w:rPr>
        <w:t>st of the data sources is found in Appendix 1.”).</w:t>
      </w:r>
      <w:r w:rsidRPr="00E6249C">
        <w:rPr>
          <w:lang w:val="en-US"/>
        </w:rPr>
        <w:t xml:space="preserve"> </w:t>
      </w:r>
    </w:p>
    <w:p w14:paraId="2DE0DF90" w14:textId="77777777" w:rsidR="00DE2267" w:rsidRPr="00E6249C" w:rsidRDefault="004B4378" w:rsidP="002A3CEC">
      <w:pPr>
        <w:pStyle w:val="CommentText"/>
        <w:rPr>
          <w:lang w:val="en-US"/>
        </w:rPr>
      </w:pPr>
      <w:r w:rsidRPr="00E6249C">
        <w:rPr>
          <w:lang w:val="en-US"/>
        </w:rPr>
        <w:t>Please ensure to meet the journal requirement.</w:t>
      </w:r>
    </w:p>
  </w:comment>
  <w:comment w:id="43" w:author="Author" w:date="2023-02-13T20:33:00Z" w:initials="A">
    <w:p w14:paraId="37A5D0B2" w14:textId="77777777" w:rsidR="00BF717A" w:rsidRPr="00E6249C" w:rsidRDefault="004B4378" w:rsidP="00A85DA9">
      <w:pPr>
        <w:pStyle w:val="CommentText"/>
        <w:rPr>
          <w:lang w:val="en-US"/>
        </w:rPr>
      </w:pPr>
      <w:r>
        <w:rPr>
          <w:rStyle w:val="CommentReference"/>
        </w:rPr>
        <w:annotationRef/>
      </w:r>
      <w:r w:rsidRPr="00E6249C">
        <w:rPr>
          <w:lang w:val="en-US"/>
        </w:rPr>
        <w:t xml:space="preserve">The reference for this in-text citation has not been provided in the reference list. Please provide complete details of this reference in the reference list </w:t>
      </w:r>
    </w:p>
  </w:comment>
  <w:comment w:id="44" w:author="Gjoni, Vojsava" w:date="2023-02-21T14:26:00Z" w:initials="VG">
    <w:p w14:paraId="546AAA2C" w14:textId="033F064C" w:rsidR="001149E8" w:rsidRPr="00FC5C8F" w:rsidRDefault="001149E8">
      <w:pPr>
        <w:pStyle w:val="CommentText"/>
        <w:rPr>
          <w:lang w:val="en-US"/>
        </w:rPr>
      </w:pPr>
      <w:r>
        <w:rPr>
          <w:rStyle w:val="CommentReference"/>
        </w:rPr>
        <w:annotationRef/>
      </w:r>
      <w:r w:rsidRPr="001149E8">
        <w:rPr>
          <w:i/>
          <w:iCs/>
          <w:color w:val="1C1D1E"/>
          <w:highlight w:val="white"/>
          <w:lang w:val="en-US"/>
        </w:rPr>
        <w:t>Global Ecology and Biogeography</w:t>
      </w:r>
      <w:r w:rsidRPr="001149E8">
        <w:rPr>
          <w:color w:val="1C1D1E"/>
          <w:highlight w:val="white"/>
          <w:lang w:val="en-US"/>
        </w:rPr>
        <w:t> have partnered with Dryad to enable authors to store and share their data without charge. The cost of depositing data of up to 50GB will be covered, should authors choose Dryad as their preferred public repository, upon acceptance of an article in </w:t>
      </w:r>
      <w:r w:rsidRPr="001149E8">
        <w:rPr>
          <w:i/>
          <w:iCs/>
          <w:color w:val="1C1D1E"/>
          <w:highlight w:val="white"/>
          <w:lang w:val="en-US"/>
        </w:rPr>
        <w:t>Global Ecology and Biogeography</w:t>
      </w:r>
      <w:r w:rsidRPr="001149E8">
        <w:rPr>
          <w:color w:val="1C1D1E"/>
          <w:highlight w:val="white"/>
          <w:lang w:val="en-US"/>
        </w:rPr>
        <w:t>. For more details, please see the Dryad </w:t>
      </w:r>
      <w:hyperlink r:id="rId2" w:history="1">
        <w:r w:rsidRPr="001149E8">
          <w:rPr>
            <w:rStyle w:val="Hyperlink"/>
            <w:lang w:val="en-US"/>
          </w:rPr>
          <w:t>webpage</w:t>
        </w:r>
      </w:hyperlink>
      <w:r w:rsidRPr="001149E8">
        <w:rPr>
          <w:color w:val="1C1D1E"/>
          <w:highlight w:val="white"/>
          <w:lang w:val="en-US"/>
        </w:rPr>
        <w:t>.</w:t>
      </w:r>
    </w:p>
  </w:comment>
  <w:comment w:id="45" w:author="Gjoni, Vojsava" w:date="2023-02-21T14:28:00Z" w:initials="VG">
    <w:p w14:paraId="7D97AE20" w14:textId="77777777" w:rsidR="001149E8" w:rsidRPr="001149E8" w:rsidRDefault="001149E8" w:rsidP="001149E8">
      <w:pPr>
        <w:pStyle w:val="CommentText"/>
        <w:rPr>
          <w:lang w:val="en-US"/>
        </w:rPr>
      </w:pPr>
      <w:r>
        <w:rPr>
          <w:rStyle w:val="CommentReference"/>
        </w:rPr>
        <w:annotationRef/>
      </w:r>
      <w:r w:rsidRPr="001149E8">
        <w:rPr>
          <w:lang w:val="en-US"/>
        </w:rPr>
        <w:t xml:space="preserve">The journal states: </w:t>
      </w:r>
      <w:r w:rsidRPr="001149E8">
        <w:rPr>
          <w:color w:val="1C1D1E"/>
          <w:highlight w:val="white"/>
          <w:lang w:val="en-US"/>
        </w:rPr>
        <w:t>A </w:t>
      </w:r>
      <w:proofErr w:type="spellStart"/>
      <w:r w:rsidRPr="001149E8">
        <w:rPr>
          <w:i/>
          <w:iCs/>
          <w:color w:val="1C1D1E"/>
          <w:highlight w:val="white"/>
          <w:lang w:val="en-US"/>
        </w:rPr>
        <w:t>Biosketch</w:t>
      </w:r>
      <w:proofErr w:type="spellEnd"/>
      <w:r w:rsidRPr="001149E8">
        <w:rPr>
          <w:color w:val="1C1D1E"/>
          <w:highlight w:val="white"/>
          <w:lang w:val="en-US"/>
        </w:rPr>
        <w:t xml:space="preserve"> should be included: a short (30-100 words for one author, or up to 150 words for three authors) description of the research interests of the author(s). For papers with &gt;3 authors, a </w:t>
      </w:r>
      <w:proofErr w:type="spellStart"/>
      <w:r w:rsidRPr="001149E8">
        <w:rPr>
          <w:color w:val="1C1D1E"/>
          <w:highlight w:val="white"/>
          <w:lang w:val="en-US"/>
        </w:rPr>
        <w:t>biosketch</w:t>
      </w:r>
      <w:proofErr w:type="spellEnd"/>
      <w:r w:rsidRPr="001149E8">
        <w:rPr>
          <w:color w:val="1C1D1E"/>
          <w:highlight w:val="white"/>
          <w:lang w:val="en-US"/>
        </w:rPr>
        <w:t xml:space="preserve"> should either focus on first author(s), or should be a general statement of the focus of the research team. Links to authors' web pages may be provided.</w:t>
      </w:r>
    </w:p>
    <w:p w14:paraId="3F00099F" w14:textId="77777777" w:rsidR="001149E8" w:rsidRPr="001149E8" w:rsidRDefault="001149E8" w:rsidP="001149E8">
      <w:pPr>
        <w:pStyle w:val="CommentText"/>
        <w:rPr>
          <w:lang w:val="en-US"/>
        </w:rPr>
      </w:pPr>
    </w:p>
    <w:p w14:paraId="459E991D" w14:textId="7F7DE64F" w:rsidR="001149E8" w:rsidRPr="001149E8" w:rsidRDefault="001149E8" w:rsidP="001149E8">
      <w:pPr>
        <w:pStyle w:val="CommentText"/>
        <w:rPr>
          <w:lang w:val="en-US"/>
        </w:rPr>
      </w:pPr>
      <w:r w:rsidRPr="001149E8">
        <w:rPr>
          <w:color w:val="1C1D1E"/>
          <w:highlight w:val="white"/>
          <w:lang w:val="en-US"/>
        </w:rPr>
        <w:t xml:space="preserve">Please provide </w:t>
      </w:r>
      <w:proofErr w:type="spellStart"/>
      <w:r w:rsidRPr="001149E8">
        <w:rPr>
          <w:color w:val="1C1D1E"/>
          <w:highlight w:val="white"/>
          <w:lang w:val="en-US"/>
        </w:rPr>
        <w:t>Biosketch</w:t>
      </w:r>
      <w:proofErr w:type="spellEnd"/>
      <w:r w:rsidRPr="001149E8">
        <w:rPr>
          <w:color w:val="1C1D1E"/>
          <w:highlight w:val="white"/>
          <w:lang w:val="en-US"/>
        </w:rPr>
        <w:t xml:space="preserve"> per journal guidelines.</w:t>
      </w:r>
    </w:p>
  </w:comment>
  <w:comment w:id="46" w:author="Gjoni, Vojsava" w:date="2023-02-21T13:11:00Z" w:initials="VG">
    <w:p w14:paraId="7D81FCA8" w14:textId="746D5009" w:rsidR="00C82446" w:rsidRPr="00C82446" w:rsidRDefault="00C82446">
      <w:pPr>
        <w:pStyle w:val="CommentText"/>
        <w:rPr>
          <w:lang w:val="en-US"/>
        </w:rPr>
      </w:pPr>
      <w:r>
        <w:rPr>
          <w:rStyle w:val="CommentReference"/>
        </w:rPr>
        <w:annotationRef/>
      </w:r>
      <w:r w:rsidRPr="00E6249C">
        <w:rPr>
          <w:color w:val="1C1D1E"/>
          <w:highlight w:val="white"/>
          <w:lang w:val="en-US"/>
        </w:rPr>
        <w:t xml:space="preserve">Please note that journal suggests </w:t>
      </w:r>
      <w:proofErr w:type="gramStart"/>
      <w:r w:rsidRPr="00E6249C">
        <w:rPr>
          <w:color w:val="1C1D1E"/>
          <w:highlight w:val="white"/>
          <w:lang w:val="en-US"/>
        </w:rPr>
        <w:t>to use</w:t>
      </w:r>
      <w:proofErr w:type="gramEnd"/>
      <w:r w:rsidRPr="00E6249C">
        <w:rPr>
          <w:color w:val="1C1D1E"/>
          <w:highlight w:val="white"/>
          <w:lang w:val="en-US"/>
        </w:rPr>
        <w:t xml:space="preserve"> 50 literature</w:t>
      </w:r>
    </w:p>
  </w:comment>
  <w:comment w:id="50" w:author="Wesner, Jeff S" w:date="2023-02-21T13:26:00Z" w:initials="WJS">
    <w:p w14:paraId="4FFB91A1" w14:textId="2BD078A6" w:rsidR="001037A8" w:rsidRDefault="001037A8">
      <w:pPr>
        <w:pStyle w:val="CommentText"/>
      </w:pPr>
      <w:r>
        <w:rPr>
          <w:rStyle w:val="CommentReference"/>
        </w:rPr>
        <w:annotationRef/>
      </w:r>
      <w:r>
        <w:t>Reduce to one Damuth citation?</w:t>
      </w:r>
    </w:p>
  </w:comment>
  <w:comment w:id="52" w:author="Wesner, Jeff S" w:date="2023-02-21T13:25:00Z" w:initials="WJS">
    <w:p w14:paraId="00B56C96" w14:textId="40D807E8" w:rsidR="001037A8" w:rsidRDefault="001037A8">
      <w:pPr>
        <w:pStyle w:val="CommentText"/>
      </w:pPr>
      <w:r>
        <w:rPr>
          <w:rStyle w:val="CommentReference"/>
        </w:rPr>
        <w:annotationRef/>
      </w:r>
      <w:r>
        <w:t>Reduce to one or two Glazier citations?</w:t>
      </w:r>
    </w:p>
  </w:comment>
  <w:comment w:id="85" w:author="Wesner, Jeff S" w:date="2023-02-21T13:28:00Z" w:initials="WJS">
    <w:p w14:paraId="780B3CD9" w14:textId="119852F1" w:rsidR="004C0879" w:rsidRDefault="004C0879">
      <w:pPr>
        <w:pStyle w:val="CommentText"/>
      </w:pPr>
      <w:r>
        <w:rPr>
          <w:rStyle w:val="CommentReference"/>
        </w:rPr>
        <w:annotationRef/>
      </w:r>
      <w:r>
        <w:t>Delete or move to SI. Also – it reports all possible interactions, but did we just analyze a subset?</w:t>
      </w:r>
      <w:r w:rsidR="004B4378">
        <w:t xml:space="preserve"> I </w:t>
      </w:r>
    </w:p>
  </w:comment>
  <w:comment w:id="97" w:author="Gjoni, Vojsava" w:date="2023-02-21T15:14:00Z" w:initials="VG">
    <w:p w14:paraId="0A751646" w14:textId="4C2340A5" w:rsidR="00723E55" w:rsidRDefault="00723E55">
      <w:pPr>
        <w:pStyle w:val="CommentText"/>
      </w:pPr>
      <w:r>
        <w:rPr>
          <w:rStyle w:val="CommentReference"/>
        </w:rPr>
        <w:annotationRef/>
      </w:r>
      <w:r>
        <w:t xml:space="preserve">Supplemntary instructions </w:t>
      </w:r>
    </w:p>
  </w:comment>
  <w:comment w:id="109" w:author="Gjoni, Vojsava" w:date="2023-02-21T14:39:00Z" w:initials="VG">
    <w:p w14:paraId="0E2838A7" w14:textId="77777777" w:rsidR="0084382B" w:rsidRDefault="0084382B" w:rsidP="0084382B">
      <w:pPr>
        <w:pStyle w:val="CommentText"/>
      </w:pPr>
      <w:r>
        <w:rPr>
          <w:rStyle w:val="CommentReference"/>
        </w:rPr>
        <w:annotationRef/>
      </w:r>
      <w:r>
        <w:t>Supplementary instructions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ECEF5B" w15:done="0"/>
  <w15:commentEx w15:paraId="2D3ABC42" w15:done="0"/>
  <w15:commentEx w15:paraId="0DBD71FB" w15:done="0"/>
  <w15:commentEx w15:paraId="07B4986F" w15:done="0"/>
  <w15:commentEx w15:paraId="033DC409" w15:done="0"/>
  <w15:commentEx w15:paraId="2DE0DF90" w15:done="0"/>
  <w15:commentEx w15:paraId="37A5D0B2" w15:done="0"/>
  <w15:commentEx w15:paraId="546AAA2C" w15:done="0"/>
  <w15:commentEx w15:paraId="459E991D" w15:done="0"/>
  <w15:commentEx w15:paraId="7D81FCA8" w15:done="0"/>
  <w15:commentEx w15:paraId="4FFB91A1" w15:done="0"/>
  <w15:commentEx w15:paraId="00B56C96" w15:done="0"/>
  <w15:commentEx w15:paraId="780B3CD9" w15:done="0"/>
  <w15:commentEx w15:paraId="0A751646" w15:done="0"/>
  <w15:commentEx w15:paraId="0E2838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F3B78" w16cex:dateUtc="2023-02-21T10:45:00Z"/>
  <w16cex:commentExtensible w16cex:durableId="279F3BA5" w16cex:dateUtc="2023-02-21T10:46:00Z"/>
  <w16cex:commentExtensible w16cex:durableId="279F5B5C" w16cex:dateUtc="2023-02-21T13:01:00Z"/>
  <w16cex:commentExtensible w16cex:durableId="279F3BEF" w16cex:dateUtc="2023-02-21T10:47:00Z"/>
  <w16cex:commentExtensible w16cex:durableId="279F5621" w16cex:dateUtc="2023-02-21T12:39:00Z"/>
  <w16cex:commentExtensible w16cex:durableId="279F573A" w16cex:dateUtc="2023-02-21T12:44:00Z"/>
  <w16cex:commentExtensible w16cex:durableId="2794F30A" w16cex:dateUtc="2023-02-13T12:04:00Z"/>
  <w16cex:commentExtensible w16cex:durableId="27951D0D" w16cex:dateUtc="2023-02-13T15:03:00Z"/>
  <w16cex:commentExtensible w16cex:durableId="279F5332" w16cex:dateUtc="2023-02-21T12:26:00Z"/>
  <w16cex:commentExtensible w16cex:durableId="279F5374" w16cex:dateUtc="2023-02-21T12:28:00Z"/>
  <w16cex:commentExtensible w16cex:durableId="279F418E" w16cex:dateUtc="2023-02-21T11:11:00Z"/>
  <w16cex:commentExtensible w16cex:durableId="279F5E47" w16cex:dateUtc="2023-02-21T1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ECEF5B" w16cid:durableId="279F3B78"/>
  <w16cid:commentId w16cid:paraId="2D3ABC42" w16cid:durableId="279F3BA5"/>
  <w16cid:commentId w16cid:paraId="0DBD71FB" w16cid:durableId="279F5B5C"/>
  <w16cid:commentId w16cid:paraId="07B4986F" w16cid:durableId="279F3BEF"/>
  <w16cid:commentId w16cid:paraId="033DC409" w16cid:durableId="279F573A"/>
  <w16cid:commentId w16cid:paraId="2DE0DF90" w16cid:durableId="2794F30A"/>
  <w16cid:commentId w16cid:paraId="37A5D0B2" w16cid:durableId="27951D0D"/>
  <w16cid:commentId w16cid:paraId="546AAA2C" w16cid:durableId="279F5332"/>
  <w16cid:commentId w16cid:paraId="459E991D" w16cid:durableId="279F5374"/>
  <w16cid:commentId w16cid:paraId="7D81FCA8" w16cid:durableId="279F418E"/>
  <w16cid:commentId w16cid:paraId="4FFB91A1" w16cid:durableId="279F44FA"/>
  <w16cid:commentId w16cid:paraId="00B56C96" w16cid:durableId="279F44E3"/>
  <w16cid:commentId w16cid:paraId="780B3CD9" w16cid:durableId="279F4567"/>
  <w16cid:commentId w16cid:paraId="0A751646" w16cid:durableId="279F5E47"/>
  <w16cid:commentId w16cid:paraId="0E2838A7" w16cid:durableId="279F56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0C29F" w14:textId="77777777" w:rsidR="000760FF" w:rsidRDefault="000760FF">
      <w:r>
        <w:separator/>
      </w:r>
    </w:p>
  </w:endnote>
  <w:endnote w:type="continuationSeparator" w:id="0">
    <w:p w14:paraId="72E4A6F9" w14:textId="77777777" w:rsidR="000760FF" w:rsidRDefault="00076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utch801BT-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4A512" w14:textId="77777777" w:rsidR="000760FF" w:rsidRDefault="000760FF">
      <w:r>
        <w:separator/>
      </w:r>
    </w:p>
  </w:footnote>
  <w:footnote w:type="continuationSeparator" w:id="0">
    <w:p w14:paraId="27A61096" w14:textId="77777777" w:rsidR="000760FF" w:rsidRDefault="000760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C2E"/>
    <w:multiLevelType w:val="hybridMultilevel"/>
    <w:tmpl w:val="3E526106"/>
    <w:lvl w:ilvl="0" w:tplc="280A606A">
      <w:start w:val="1"/>
      <w:numFmt w:val="lowerLetter"/>
      <w:lvlText w:val="%1."/>
      <w:lvlJc w:val="left"/>
      <w:pPr>
        <w:ind w:left="720" w:hanging="360"/>
      </w:pPr>
    </w:lvl>
    <w:lvl w:ilvl="1" w:tplc="4DAAE2DE" w:tentative="1">
      <w:start w:val="1"/>
      <w:numFmt w:val="lowerLetter"/>
      <w:lvlText w:val="%2."/>
      <w:lvlJc w:val="left"/>
      <w:pPr>
        <w:ind w:left="1440" w:hanging="360"/>
      </w:pPr>
    </w:lvl>
    <w:lvl w:ilvl="2" w:tplc="1CAE9EB8" w:tentative="1">
      <w:start w:val="1"/>
      <w:numFmt w:val="lowerRoman"/>
      <w:lvlText w:val="%3."/>
      <w:lvlJc w:val="right"/>
      <w:pPr>
        <w:ind w:left="2160" w:hanging="180"/>
      </w:pPr>
    </w:lvl>
    <w:lvl w:ilvl="3" w:tplc="8C1C7D2E" w:tentative="1">
      <w:start w:val="1"/>
      <w:numFmt w:val="decimal"/>
      <w:lvlText w:val="%4."/>
      <w:lvlJc w:val="left"/>
      <w:pPr>
        <w:ind w:left="2880" w:hanging="360"/>
      </w:pPr>
    </w:lvl>
    <w:lvl w:ilvl="4" w:tplc="F4145AD2" w:tentative="1">
      <w:start w:val="1"/>
      <w:numFmt w:val="lowerLetter"/>
      <w:lvlText w:val="%5."/>
      <w:lvlJc w:val="left"/>
      <w:pPr>
        <w:ind w:left="3600" w:hanging="360"/>
      </w:pPr>
    </w:lvl>
    <w:lvl w:ilvl="5" w:tplc="888289F6" w:tentative="1">
      <w:start w:val="1"/>
      <w:numFmt w:val="lowerRoman"/>
      <w:lvlText w:val="%6."/>
      <w:lvlJc w:val="right"/>
      <w:pPr>
        <w:ind w:left="4320" w:hanging="180"/>
      </w:pPr>
    </w:lvl>
    <w:lvl w:ilvl="6" w:tplc="2C54FC8A" w:tentative="1">
      <w:start w:val="1"/>
      <w:numFmt w:val="decimal"/>
      <w:lvlText w:val="%7."/>
      <w:lvlJc w:val="left"/>
      <w:pPr>
        <w:ind w:left="5040" w:hanging="360"/>
      </w:pPr>
    </w:lvl>
    <w:lvl w:ilvl="7" w:tplc="D8A4C21E" w:tentative="1">
      <w:start w:val="1"/>
      <w:numFmt w:val="lowerLetter"/>
      <w:lvlText w:val="%8."/>
      <w:lvlJc w:val="left"/>
      <w:pPr>
        <w:ind w:left="5760" w:hanging="360"/>
      </w:pPr>
    </w:lvl>
    <w:lvl w:ilvl="8" w:tplc="7D6E8D0A" w:tentative="1">
      <w:start w:val="1"/>
      <w:numFmt w:val="lowerRoman"/>
      <w:lvlText w:val="%9."/>
      <w:lvlJc w:val="right"/>
      <w:pPr>
        <w:ind w:left="6480" w:hanging="180"/>
      </w:pPr>
    </w:lvl>
  </w:abstractNum>
  <w:abstractNum w:abstractNumId="1" w15:restartNumberingAfterBreak="0">
    <w:nsid w:val="08C40771"/>
    <w:multiLevelType w:val="hybridMultilevel"/>
    <w:tmpl w:val="4BE4D9D0"/>
    <w:lvl w:ilvl="0" w:tplc="DB38AF8C">
      <w:start w:val="1"/>
      <w:numFmt w:val="bullet"/>
      <w:lvlText w:val=""/>
      <w:lvlJc w:val="left"/>
      <w:pPr>
        <w:ind w:left="720" w:hanging="360"/>
      </w:pPr>
      <w:rPr>
        <w:rFonts w:ascii="Symbol" w:hAnsi="Symbol" w:hint="default"/>
      </w:rPr>
    </w:lvl>
    <w:lvl w:ilvl="1" w:tplc="0C545A80" w:tentative="1">
      <w:start w:val="1"/>
      <w:numFmt w:val="bullet"/>
      <w:lvlText w:val="o"/>
      <w:lvlJc w:val="left"/>
      <w:pPr>
        <w:ind w:left="1440" w:hanging="360"/>
      </w:pPr>
      <w:rPr>
        <w:rFonts w:ascii="Courier New" w:hAnsi="Courier New" w:hint="default"/>
      </w:rPr>
    </w:lvl>
    <w:lvl w:ilvl="2" w:tplc="6AAE3422" w:tentative="1">
      <w:start w:val="1"/>
      <w:numFmt w:val="bullet"/>
      <w:lvlText w:val=""/>
      <w:lvlJc w:val="left"/>
      <w:pPr>
        <w:ind w:left="2160" w:hanging="360"/>
      </w:pPr>
      <w:rPr>
        <w:rFonts w:ascii="Wingdings" w:hAnsi="Wingdings" w:hint="default"/>
      </w:rPr>
    </w:lvl>
    <w:lvl w:ilvl="3" w:tplc="4CC82812" w:tentative="1">
      <w:start w:val="1"/>
      <w:numFmt w:val="bullet"/>
      <w:lvlText w:val=""/>
      <w:lvlJc w:val="left"/>
      <w:pPr>
        <w:ind w:left="2880" w:hanging="360"/>
      </w:pPr>
      <w:rPr>
        <w:rFonts w:ascii="Symbol" w:hAnsi="Symbol" w:hint="default"/>
      </w:rPr>
    </w:lvl>
    <w:lvl w:ilvl="4" w:tplc="B66853C6" w:tentative="1">
      <w:start w:val="1"/>
      <w:numFmt w:val="bullet"/>
      <w:lvlText w:val="o"/>
      <w:lvlJc w:val="left"/>
      <w:pPr>
        <w:ind w:left="3600" w:hanging="360"/>
      </w:pPr>
      <w:rPr>
        <w:rFonts w:ascii="Courier New" w:hAnsi="Courier New" w:hint="default"/>
      </w:rPr>
    </w:lvl>
    <w:lvl w:ilvl="5" w:tplc="49AC9FBE" w:tentative="1">
      <w:start w:val="1"/>
      <w:numFmt w:val="bullet"/>
      <w:lvlText w:val=""/>
      <w:lvlJc w:val="left"/>
      <w:pPr>
        <w:ind w:left="4320" w:hanging="360"/>
      </w:pPr>
      <w:rPr>
        <w:rFonts w:ascii="Wingdings" w:hAnsi="Wingdings" w:hint="default"/>
      </w:rPr>
    </w:lvl>
    <w:lvl w:ilvl="6" w:tplc="E8F6DF9C" w:tentative="1">
      <w:start w:val="1"/>
      <w:numFmt w:val="bullet"/>
      <w:lvlText w:val=""/>
      <w:lvlJc w:val="left"/>
      <w:pPr>
        <w:ind w:left="5040" w:hanging="360"/>
      </w:pPr>
      <w:rPr>
        <w:rFonts w:ascii="Symbol" w:hAnsi="Symbol" w:hint="default"/>
      </w:rPr>
    </w:lvl>
    <w:lvl w:ilvl="7" w:tplc="21FAF1F6" w:tentative="1">
      <w:start w:val="1"/>
      <w:numFmt w:val="bullet"/>
      <w:lvlText w:val="o"/>
      <w:lvlJc w:val="left"/>
      <w:pPr>
        <w:ind w:left="5760" w:hanging="360"/>
      </w:pPr>
      <w:rPr>
        <w:rFonts w:ascii="Courier New" w:hAnsi="Courier New" w:hint="default"/>
      </w:rPr>
    </w:lvl>
    <w:lvl w:ilvl="8" w:tplc="EC6EBADE" w:tentative="1">
      <w:start w:val="1"/>
      <w:numFmt w:val="bullet"/>
      <w:lvlText w:val=""/>
      <w:lvlJc w:val="left"/>
      <w:pPr>
        <w:ind w:left="6480" w:hanging="360"/>
      </w:pPr>
      <w:rPr>
        <w:rFonts w:ascii="Wingdings" w:hAnsi="Wingdings" w:hint="default"/>
      </w:rPr>
    </w:lvl>
  </w:abstractNum>
  <w:abstractNum w:abstractNumId="2" w15:restartNumberingAfterBreak="0">
    <w:nsid w:val="0E4B0969"/>
    <w:multiLevelType w:val="hybridMultilevel"/>
    <w:tmpl w:val="4BD0DE0C"/>
    <w:lvl w:ilvl="0" w:tplc="32AC7052">
      <w:start w:val="1"/>
      <w:numFmt w:val="decimal"/>
      <w:lvlText w:val="%1."/>
      <w:lvlJc w:val="left"/>
      <w:pPr>
        <w:ind w:left="720" w:hanging="360"/>
      </w:pPr>
      <w:rPr>
        <w:rFonts w:hint="default"/>
      </w:rPr>
    </w:lvl>
    <w:lvl w:ilvl="1" w:tplc="5B14A9D2" w:tentative="1">
      <w:start w:val="1"/>
      <w:numFmt w:val="lowerLetter"/>
      <w:lvlText w:val="%2."/>
      <w:lvlJc w:val="left"/>
      <w:pPr>
        <w:ind w:left="1440" w:hanging="360"/>
      </w:pPr>
    </w:lvl>
    <w:lvl w:ilvl="2" w:tplc="4F1C5DF4" w:tentative="1">
      <w:start w:val="1"/>
      <w:numFmt w:val="lowerRoman"/>
      <w:lvlText w:val="%3."/>
      <w:lvlJc w:val="right"/>
      <w:pPr>
        <w:ind w:left="2160" w:hanging="180"/>
      </w:pPr>
    </w:lvl>
    <w:lvl w:ilvl="3" w:tplc="E47AC28C" w:tentative="1">
      <w:start w:val="1"/>
      <w:numFmt w:val="decimal"/>
      <w:lvlText w:val="%4."/>
      <w:lvlJc w:val="left"/>
      <w:pPr>
        <w:ind w:left="2880" w:hanging="360"/>
      </w:pPr>
    </w:lvl>
    <w:lvl w:ilvl="4" w:tplc="06A8D944" w:tentative="1">
      <w:start w:val="1"/>
      <w:numFmt w:val="lowerLetter"/>
      <w:lvlText w:val="%5."/>
      <w:lvlJc w:val="left"/>
      <w:pPr>
        <w:ind w:left="3600" w:hanging="360"/>
      </w:pPr>
    </w:lvl>
    <w:lvl w:ilvl="5" w:tplc="873812E2" w:tentative="1">
      <w:start w:val="1"/>
      <w:numFmt w:val="lowerRoman"/>
      <w:lvlText w:val="%6."/>
      <w:lvlJc w:val="right"/>
      <w:pPr>
        <w:ind w:left="4320" w:hanging="180"/>
      </w:pPr>
    </w:lvl>
    <w:lvl w:ilvl="6" w:tplc="E7B22B24" w:tentative="1">
      <w:start w:val="1"/>
      <w:numFmt w:val="decimal"/>
      <w:lvlText w:val="%7."/>
      <w:lvlJc w:val="left"/>
      <w:pPr>
        <w:ind w:left="5040" w:hanging="360"/>
      </w:pPr>
    </w:lvl>
    <w:lvl w:ilvl="7" w:tplc="6FD49F74" w:tentative="1">
      <w:start w:val="1"/>
      <w:numFmt w:val="lowerLetter"/>
      <w:lvlText w:val="%8."/>
      <w:lvlJc w:val="left"/>
      <w:pPr>
        <w:ind w:left="5760" w:hanging="360"/>
      </w:pPr>
    </w:lvl>
    <w:lvl w:ilvl="8" w:tplc="8B0E20A8" w:tentative="1">
      <w:start w:val="1"/>
      <w:numFmt w:val="lowerRoman"/>
      <w:lvlText w:val="%9."/>
      <w:lvlJc w:val="right"/>
      <w:pPr>
        <w:ind w:left="6480" w:hanging="180"/>
      </w:pPr>
    </w:lvl>
  </w:abstractNum>
  <w:abstractNum w:abstractNumId="3" w15:restartNumberingAfterBreak="0">
    <w:nsid w:val="0E6B4B75"/>
    <w:multiLevelType w:val="hybridMultilevel"/>
    <w:tmpl w:val="2DC445CC"/>
    <w:lvl w:ilvl="0" w:tplc="D5CA3E90">
      <w:start w:val="1"/>
      <w:numFmt w:val="lowerLetter"/>
      <w:lvlText w:val="%1."/>
      <w:lvlJc w:val="left"/>
      <w:pPr>
        <w:ind w:left="720" w:hanging="360"/>
      </w:pPr>
    </w:lvl>
    <w:lvl w:ilvl="1" w:tplc="A1281D28" w:tentative="1">
      <w:start w:val="1"/>
      <w:numFmt w:val="lowerLetter"/>
      <w:lvlText w:val="%2."/>
      <w:lvlJc w:val="left"/>
      <w:pPr>
        <w:ind w:left="1440" w:hanging="360"/>
      </w:pPr>
    </w:lvl>
    <w:lvl w:ilvl="2" w:tplc="D34C9728" w:tentative="1">
      <w:start w:val="1"/>
      <w:numFmt w:val="lowerRoman"/>
      <w:lvlText w:val="%3."/>
      <w:lvlJc w:val="right"/>
      <w:pPr>
        <w:ind w:left="2160" w:hanging="180"/>
      </w:pPr>
    </w:lvl>
    <w:lvl w:ilvl="3" w:tplc="816A1F0A" w:tentative="1">
      <w:start w:val="1"/>
      <w:numFmt w:val="decimal"/>
      <w:lvlText w:val="%4."/>
      <w:lvlJc w:val="left"/>
      <w:pPr>
        <w:ind w:left="2880" w:hanging="360"/>
      </w:pPr>
    </w:lvl>
    <w:lvl w:ilvl="4" w:tplc="4822D63A" w:tentative="1">
      <w:start w:val="1"/>
      <w:numFmt w:val="lowerLetter"/>
      <w:lvlText w:val="%5."/>
      <w:lvlJc w:val="left"/>
      <w:pPr>
        <w:ind w:left="3600" w:hanging="360"/>
      </w:pPr>
    </w:lvl>
    <w:lvl w:ilvl="5" w:tplc="2520B674" w:tentative="1">
      <w:start w:val="1"/>
      <w:numFmt w:val="lowerRoman"/>
      <w:lvlText w:val="%6."/>
      <w:lvlJc w:val="right"/>
      <w:pPr>
        <w:ind w:left="4320" w:hanging="180"/>
      </w:pPr>
    </w:lvl>
    <w:lvl w:ilvl="6" w:tplc="020E5634" w:tentative="1">
      <w:start w:val="1"/>
      <w:numFmt w:val="decimal"/>
      <w:lvlText w:val="%7."/>
      <w:lvlJc w:val="left"/>
      <w:pPr>
        <w:ind w:left="5040" w:hanging="360"/>
      </w:pPr>
    </w:lvl>
    <w:lvl w:ilvl="7" w:tplc="9ACC152E" w:tentative="1">
      <w:start w:val="1"/>
      <w:numFmt w:val="lowerLetter"/>
      <w:lvlText w:val="%8."/>
      <w:lvlJc w:val="left"/>
      <w:pPr>
        <w:ind w:left="5760" w:hanging="360"/>
      </w:pPr>
    </w:lvl>
    <w:lvl w:ilvl="8" w:tplc="E72E8906" w:tentative="1">
      <w:start w:val="1"/>
      <w:numFmt w:val="lowerRoman"/>
      <w:lvlText w:val="%9."/>
      <w:lvlJc w:val="right"/>
      <w:pPr>
        <w:ind w:left="6480" w:hanging="180"/>
      </w:pPr>
    </w:lvl>
  </w:abstractNum>
  <w:abstractNum w:abstractNumId="4" w15:restartNumberingAfterBreak="0">
    <w:nsid w:val="12A73890"/>
    <w:multiLevelType w:val="hybridMultilevel"/>
    <w:tmpl w:val="6B925252"/>
    <w:lvl w:ilvl="0" w:tplc="BA027436">
      <w:start w:val="1"/>
      <w:numFmt w:val="decimal"/>
      <w:lvlText w:val="%1."/>
      <w:lvlJc w:val="left"/>
      <w:pPr>
        <w:ind w:left="720" w:hanging="360"/>
      </w:pPr>
    </w:lvl>
    <w:lvl w:ilvl="1" w:tplc="B656ABC0" w:tentative="1">
      <w:start w:val="1"/>
      <w:numFmt w:val="lowerLetter"/>
      <w:lvlText w:val="%2."/>
      <w:lvlJc w:val="left"/>
      <w:pPr>
        <w:ind w:left="1440" w:hanging="360"/>
      </w:pPr>
    </w:lvl>
    <w:lvl w:ilvl="2" w:tplc="5A5269E0" w:tentative="1">
      <w:start w:val="1"/>
      <w:numFmt w:val="lowerRoman"/>
      <w:lvlText w:val="%3."/>
      <w:lvlJc w:val="right"/>
      <w:pPr>
        <w:ind w:left="2160" w:hanging="180"/>
      </w:pPr>
    </w:lvl>
    <w:lvl w:ilvl="3" w:tplc="5562E50A" w:tentative="1">
      <w:start w:val="1"/>
      <w:numFmt w:val="decimal"/>
      <w:lvlText w:val="%4."/>
      <w:lvlJc w:val="left"/>
      <w:pPr>
        <w:ind w:left="2880" w:hanging="360"/>
      </w:pPr>
    </w:lvl>
    <w:lvl w:ilvl="4" w:tplc="349E2340" w:tentative="1">
      <w:start w:val="1"/>
      <w:numFmt w:val="lowerLetter"/>
      <w:lvlText w:val="%5."/>
      <w:lvlJc w:val="left"/>
      <w:pPr>
        <w:ind w:left="3600" w:hanging="360"/>
      </w:pPr>
    </w:lvl>
    <w:lvl w:ilvl="5" w:tplc="B2841A00" w:tentative="1">
      <w:start w:val="1"/>
      <w:numFmt w:val="lowerRoman"/>
      <w:lvlText w:val="%6."/>
      <w:lvlJc w:val="right"/>
      <w:pPr>
        <w:ind w:left="4320" w:hanging="180"/>
      </w:pPr>
    </w:lvl>
    <w:lvl w:ilvl="6" w:tplc="E3084B10" w:tentative="1">
      <w:start w:val="1"/>
      <w:numFmt w:val="decimal"/>
      <w:lvlText w:val="%7."/>
      <w:lvlJc w:val="left"/>
      <w:pPr>
        <w:ind w:left="5040" w:hanging="360"/>
      </w:pPr>
    </w:lvl>
    <w:lvl w:ilvl="7" w:tplc="F95CCA02" w:tentative="1">
      <w:start w:val="1"/>
      <w:numFmt w:val="lowerLetter"/>
      <w:lvlText w:val="%8."/>
      <w:lvlJc w:val="left"/>
      <w:pPr>
        <w:ind w:left="5760" w:hanging="360"/>
      </w:pPr>
    </w:lvl>
    <w:lvl w:ilvl="8" w:tplc="56D47908" w:tentative="1">
      <w:start w:val="1"/>
      <w:numFmt w:val="lowerRoman"/>
      <w:lvlText w:val="%9."/>
      <w:lvlJc w:val="right"/>
      <w:pPr>
        <w:ind w:left="6480" w:hanging="180"/>
      </w:pPr>
    </w:lvl>
  </w:abstractNum>
  <w:abstractNum w:abstractNumId="5" w15:restartNumberingAfterBreak="0">
    <w:nsid w:val="1A710D3A"/>
    <w:multiLevelType w:val="multilevel"/>
    <w:tmpl w:val="17580862"/>
    <w:lvl w:ilvl="0">
      <w:numFmt w:val="decimal"/>
      <w:lvlText w:val="%1"/>
      <w:lvlJc w:val="left"/>
      <w:pPr>
        <w:ind w:left="400" w:hanging="400"/>
      </w:pPr>
      <w:rPr>
        <w:rFonts w:hint="default"/>
      </w:rPr>
    </w:lvl>
    <w:lvl w:ilvl="1">
      <w:start w:val="1"/>
      <w:numFmt w:val="decimalZero"/>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6054734"/>
    <w:multiLevelType w:val="hybridMultilevel"/>
    <w:tmpl w:val="B06C97FA"/>
    <w:lvl w:ilvl="0" w:tplc="95EC05F4">
      <w:start w:val="1"/>
      <w:numFmt w:val="decimal"/>
      <w:lvlText w:val="%1."/>
      <w:lvlJc w:val="left"/>
      <w:pPr>
        <w:ind w:left="720" w:hanging="360"/>
      </w:pPr>
      <w:rPr>
        <w:rFonts w:hint="default"/>
      </w:rPr>
    </w:lvl>
    <w:lvl w:ilvl="1" w:tplc="D2324DEE" w:tentative="1">
      <w:start w:val="1"/>
      <w:numFmt w:val="lowerLetter"/>
      <w:lvlText w:val="%2."/>
      <w:lvlJc w:val="left"/>
      <w:pPr>
        <w:ind w:left="1440" w:hanging="360"/>
      </w:pPr>
    </w:lvl>
    <w:lvl w:ilvl="2" w:tplc="3D3228FE" w:tentative="1">
      <w:start w:val="1"/>
      <w:numFmt w:val="lowerRoman"/>
      <w:lvlText w:val="%3."/>
      <w:lvlJc w:val="right"/>
      <w:pPr>
        <w:ind w:left="2160" w:hanging="180"/>
      </w:pPr>
    </w:lvl>
    <w:lvl w:ilvl="3" w:tplc="1E3E6FB8" w:tentative="1">
      <w:start w:val="1"/>
      <w:numFmt w:val="decimal"/>
      <w:lvlText w:val="%4."/>
      <w:lvlJc w:val="left"/>
      <w:pPr>
        <w:ind w:left="2880" w:hanging="360"/>
      </w:pPr>
    </w:lvl>
    <w:lvl w:ilvl="4" w:tplc="6D1E8F74" w:tentative="1">
      <w:start w:val="1"/>
      <w:numFmt w:val="lowerLetter"/>
      <w:lvlText w:val="%5."/>
      <w:lvlJc w:val="left"/>
      <w:pPr>
        <w:ind w:left="3600" w:hanging="360"/>
      </w:pPr>
    </w:lvl>
    <w:lvl w:ilvl="5" w:tplc="EEE4656A" w:tentative="1">
      <w:start w:val="1"/>
      <w:numFmt w:val="lowerRoman"/>
      <w:lvlText w:val="%6."/>
      <w:lvlJc w:val="right"/>
      <w:pPr>
        <w:ind w:left="4320" w:hanging="180"/>
      </w:pPr>
    </w:lvl>
    <w:lvl w:ilvl="6" w:tplc="3034827A" w:tentative="1">
      <w:start w:val="1"/>
      <w:numFmt w:val="decimal"/>
      <w:lvlText w:val="%7."/>
      <w:lvlJc w:val="left"/>
      <w:pPr>
        <w:ind w:left="5040" w:hanging="360"/>
      </w:pPr>
    </w:lvl>
    <w:lvl w:ilvl="7" w:tplc="013A5CEA" w:tentative="1">
      <w:start w:val="1"/>
      <w:numFmt w:val="lowerLetter"/>
      <w:lvlText w:val="%8."/>
      <w:lvlJc w:val="left"/>
      <w:pPr>
        <w:ind w:left="5760" w:hanging="360"/>
      </w:pPr>
    </w:lvl>
    <w:lvl w:ilvl="8" w:tplc="ED18312E" w:tentative="1">
      <w:start w:val="1"/>
      <w:numFmt w:val="lowerRoman"/>
      <w:lvlText w:val="%9."/>
      <w:lvlJc w:val="right"/>
      <w:pPr>
        <w:ind w:left="6480" w:hanging="180"/>
      </w:pPr>
    </w:lvl>
  </w:abstractNum>
  <w:abstractNum w:abstractNumId="7" w15:restartNumberingAfterBreak="0">
    <w:nsid w:val="28C37F0A"/>
    <w:multiLevelType w:val="multilevel"/>
    <w:tmpl w:val="0B32CFC2"/>
    <w:lvl w:ilvl="0">
      <w:numFmt w:val="decimal"/>
      <w:lvlText w:val="%1"/>
      <w:lvlJc w:val="left"/>
      <w:pPr>
        <w:ind w:left="360" w:hanging="360"/>
      </w:pPr>
      <w:rPr>
        <w:rFonts w:hint="default"/>
      </w:rPr>
    </w:lvl>
    <w:lvl w:ilvl="1">
      <w:start w:val="1"/>
      <w:numFmt w:val="decimalZero"/>
      <w:lvlText w:val="%1.%2"/>
      <w:lvlJc w:val="left"/>
      <w:pPr>
        <w:ind w:left="760"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320" w:hanging="72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480" w:hanging="108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4640" w:hanging="1440"/>
      </w:pPr>
      <w:rPr>
        <w:rFonts w:hint="default"/>
      </w:rPr>
    </w:lvl>
  </w:abstractNum>
  <w:abstractNum w:abstractNumId="8" w15:restartNumberingAfterBreak="0">
    <w:nsid w:val="2C7E2920"/>
    <w:multiLevelType w:val="hybridMultilevel"/>
    <w:tmpl w:val="4E3CB4CA"/>
    <w:lvl w:ilvl="0" w:tplc="CC405868">
      <w:start w:val="1"/>
      <w:numFmt w:val="bullet"/>
      <w:lvlText w:val=""/>
      <w:lvlJc w:val="left"/>
      <w:pPr>
        <w:ind w:left="720" w:hanging="360"/>
      </w:pPr>
      <w:rPr>
        <w:rFonts w:ascii="Symbol" w:hAnsi="Symbol" w:hint="default"/>
      </w:rPr>
    </w:lvl>
    <w:lvl w:ilvl="1" w:tplc="0AD61946" w:tentative="1">
      <w:start w:val="1"/>
      <w:numFmt w:val="bullet"/>
      <w:lvlText w:val="o"/>
      <w:lvlJc w:val="left"/>
      <w:pPr>
        <w:ind w:left="1440" w:hanging="360"/>
      </w:pPr>
      <w:rPr>
        <w:rFonts w:ascii="Courier New" w:hAnsi="Courier New" w:hint="default"/>
      </w:rPr>
    </w:lvl>
    <w:lvl w:ilvl="2" w:tplc="0666B32E" w:tentative="1">
      <w:start w:val="1"/>
      <w:numFmt w:val="bullet"/>
      <w:lvlText w:val=""/>
      <w:lvlJc w:val="left"/>
      <w:pPr>
        <w:ind w:left="2160" w:hanging="360"/>
      </w:pPr>
      <w:rPr>
        <w:rFonts w:ascii="Wingdings" w:hAnsi="Wingdings" w:hint="default"/>
      </w:rPr>
    </w:lvl>
    <w:lvl w:ilvl="3" w:tplc="60C00852" w:tentative="1">
      <w:start w:val="1"/>
      <w:numFmt w:val="bullet"/>
      <w:lvlText w:val=""/>
      <w:lvlJc w:val="left"/>
      <w:pPr>
        <w:ind w:left="2880" w:hanging="360"/>
      </w:pPr>
      <w:rPr>
        <w:rFonts w:ascii="Symbol" w:hAnsi="Symbol" w:hint="default"/>
      </w:rPr>
    </w:lvl>
    <w:lvl w:ilvl="4" w:tplc="818434E4" w:tentative="1">
      <w:start w:val="1"/>
      <w:numFmt w:val="bullet"/>
      <w:lvlText w:val="o"/>
      <w:lvlJc w:val="left"/>
      <w:pPr>
        <w:ind w:left="3600" w:hanging="360"/>
      </w:pPr>
      <w:rPr>
        <w:rFonts w:ascii="Courier New" w:hAnsi="Courier New" w:hint="default"/>
      </w:rPr>
    </w:lvl>
    <w:lvl w:ilvl="5" w:tplc="67A0DD5C" w:tentative="1">
      <w:start w:val="1"/>
      <w:numFmt w:val="bullet"/>
      <w:lvlText w:val=""/>
      <w:lvlJc w:val="left"/>
      <w:pPr>
        <w:ind w:left="4320" w:hanging="360"/>
      </w:pPr>
      <w:rPr>
        <w:rFonts w:ascii="Wingdings" w:hAnsi="Wingdings" w:hint="default"/>
      </w:rPr>
    </w:lvl>
    <w:lvl w:ilvl="6" w:tplc="D6D2AE78" w:tentative="1">
      <w:start w:val="1"/>
      <w:numFmt w:val="bullet"/>
      <w:lvlText w:val=""/>
      <w:lvlJc w:val="left"/>
      <w:pPr>
        <w:ind w:left="5040" w:hanging="360"/>
      </w:pPr>
      <w:rPr>
        <w:rFonts w:ascii="Symbol" w:hAnsi="Symbol" w:hint="default"/>
      </w:rPr>
    </w:lvl>
    <w:lvl w:ilvl="7" w:tplc="D8B648CA" w:tentative="1">
      <w:start w:val="1"/>
      <w:numFmt w:val="bullet"/>
      <w:lvlText w:val="o"/>
      <w:lvlJc w:val="left"/>
      <w:pPr>
        <w:ind w:left="5760" w:hanging="360"/>
      </w:pPr>
      <w:rPr>
        <w:rFonts w:ascii="Courier New" w:hAnsi="Courier New" w:hint="default"/>
      </w:rPr>
    </w:lvl>
    <w:lvl w:ilvl="8" w:tplc="C6EE44D6" w:tentative="1">
      <w:start w:val="1"/>
      <w:numFmt w:val="bullet"/>
      <w:lvlText w:val=""/>
      <w:lvlJc w:val="left"/>
      <w:pPr>
        <w:ind w:left="6480" w:hanging="360"/>
      </w:pPr>
      <w:rPr>
        <w:rFonts w:ascii="Wingdings" w:hAnsi="Wingdings" w:hint="default"/>
      </w:rPr>
    </w:lvl>
  </w:abstractNum>
  <w:abstractNum w:abstractNumId="9" w15:restartNumberingAfterBreak="0">
    <w:nsid w:val="39565435"/>
    <w:multiLevelType w:val="hybridMultilevel"/>
    <w:tmpl w:val="E092F36A"/>
    <w:lvl w:ilvl="0" w:tplc="B7C6AD40">
      <w:start w:val="1"/>
      <w:numFmt w:val="decimal"/>
      <w:lvlText w:val="%1."/>
      <w:lvlJc w:val="left"/>
      <w:pPr>
        <w:ind w:left="720" w:hanging="360"/>
      </w:pPr>
      <w:rPr>
        <w:rFonts w:hint="default"/>
      </w:rPr>
    </w:lvl>
    <w:lvl w:ilvl="1" w:tplc="0C789ACA" w:tentative="1">
      <w:start w:val="1"/>
      <w:numFmt w:val="lowerLetter"/>
      <w:lvlText w:val="%2."/>
      <w:lvlJc w:val="left"/>
      <w:pPr>
        <w:ind w:left="1440" w:hanging="360"/>
      </w:pPr>
    </w:lvl>
    <w:lvl w:ilvl="2" w:tplc="D3C6090A" w:tentative="1">
      <w:start w:val="1"/>
      <w:numFmt w:val="lowerRoman"/>
      <w:lvlText w:val="%3."/>
      <w:lvlJc w:val="right"/>
      <w:pPr>
        <w:ind w:left="2160" w:hanging="180"/>
      </w:pPr>
    </w:lvl>
    <w:lvl w:ilvl="3" w:tplc="232210A4" w:tentative="1">
      <w:start w:val="1"/>
      <w:numFmt w:val="decimal"/>
      <w:lvlText w:val="%4."/>
      <w:lvlJc w:val="left"/>
      <w:pPr>
        <w:ind w:left="2880" w:hanging="360"/>
      </w:pPr>
    </w:lvl>
    <w:lvl w:ilvl="4" w:tplc="AC0A8DC0" w:tentative="1">
      <w:start w:val="1"/>
      <w:numFmt w:val="lowerLetter"/>
      <w:lvlText w:val="%5."/>
      <w:lvlJc w:val="left"/>
      <w:pPr>
        <w:ind w:left="3600" w:hanging="360"/>
      </w:pPr>
    </w:lvl>
    <w:lvl w:ilvl="5" w:tplc="91340542" w:tentative="1">
      <w:start w:val="1"/>
      <w:numFmt w:val="lowerRoman"/>
      <w:lvlText w:val="%6."/>
      <w:lvlJc w:val="right"/>
      <w:pPr>
        <w:ind w:left="4320" w:hanging="180"/>
      </w:pPr>
    </w:lvl>
    <w:lvl w:ilvl="6" w:tplc="F7480F4E" w:tentative="1">
      <w:start w:val="1"/>
      <w:numFmt w:val="decimal"/>
      <w:lvlText w:val="%7."/>
      <w:lvlJc w:val="left"/>
      <w:pPr>
        <w:ind w:left="5040" w:hanging="360"/>
      </w:pPr>
    </w:lvl>
    <w:lvl w:ilvl="7" w:tplc="A3A8CC0E" w:tentative="1">
      <w:start w:val="1"/>
      <w:numFmt w:val="lowerLetter"/>
      <w:lvlText w:val="%8."/>
      <w:lvlJc w:val="left"/>
      <w:pPr>
        <w:ind w:left="5760" w:hanging="360"/>
      </w:pPr>
    </w:lvl>
    <w:lvl w:ilvl="8" w:tplc="BA886A2A" w:tentative="1">
      <w:start w:val="1"/>
      <w:numFmt w:val="lowerRoman"/>
      <w:lvlText w:val="%9."/>
      <w:lvlJc w:val="right"/>
      <w:pPr>
        <w:ind w:left="6480" w:hanging="180"/>
      </w:pPr>
    </w:lvl>
  </w:abstractNum>
  <w:abstractNum w:abstractNumId="10" w15:restartNumberingAfterBreak="0">
    <w:nsid w:val="397E4408"/>
    <w:multiLevelType w:val="hybridMultilevel"/>
    <w:tmpl w:val="505C5E76"/>
    <w:lvl w:ilvl="0" w:tplc="57B8B8D4">
      <w:start w:val="1"/>
      <w:numFmt w:val="bullet"/>
      <w:lvlText w:val=""/>
      <w:lvlJc w:val="left"/>
      <w:pPr>
        <w:ind w:left="720" w:hanging="360"/>
      </w:pPr>
      <w:rPr>
        <w:rFonts w:ascii="Symbol" w:hAnsi="Symbol" w:hint="default"/>
      </w:rPr>
    </w:lvl>
    <w:lvl w:ilvl="1" w:tplc="52A4DB04">
      <w:start w:val="1"/>
      <w:numFmt w:val="bullet"/>
      <w:lvlText w:val="o"/>
      <w:lvlJc w:val="left"/>
      <w:pPr>
        <w:ind w:left="1440" w:hanging="360"/>
      </w:pPr>
      <w:rPr>
        <w:rFonts w:ascii="Courier New" w:hAnsi="Courier New" w:hint="default"/>
      </w:rPr>
    </w:lvl>
    <w:lvl w:ilvl="2" w:tplc="EB70BE16">
      <w:start w:val="1"/>
      <w:numFmt w:val="bullet"/>
      <w:lvlText w:val=""/>
      <w:lvlJc w:val="left"/>
      <w:pPr>
        <w:ind w:left="2160" w:hanging="360"/>
      </w:pPr>
      <w:rPr>
        <w:rFonts w:ascii="Wingdings" w:hAnsi="Wingdings" w:hint="default"/>
      </w:rPr>
    </w:lvl>
    <w:lvl w:ilvl="3" w:tplc="00CAB74C">
      <w:start w:val="1"/>
      <w:numFmt w:val="bullet"/>
      <w:lvlText w:val=""/>
      <w:lvlJc w:val="left"/>
      <w:pPr>
        <w:ind w:left="2880" w:hanging="360"/>
      </w:pPr>
      <w:rPr>
        <w:rFonts w:ascii="Symbol" w:hAnsi="Symbol" w:hint="default"/>
      </w:rPr>
    </w:lvl>
    <w:lvl w:ilvl="4" w:tplc="7D7A1A20">
      <w:start w:val="1"/>
      <w:numFmt w:val="bullet"/>
      <w:lvlText w:val="o"/>
      <w:lvlJc w:val="left"/>
      <w:pPr>
        <w:ind w:left="3600" w:hanging="360"/>
      </w:pPr>
      <w:rPr>
        <w:rFonts w:ascii="Courier New" w:hAnsi="Courier New" w:hint="default"/>
      </w:rPr>
    </w:lvl>
    <w:lvl w:ilvl="5" w:tplc="A7FCF93C">
      <w:start w:val="1"/>
      <w:numFmt w:val="bullet"/>
      <w:lvlText w:val=""/>
      <w:lvlJc w:val="left"/>
      <w:pPr>
        <w:ind w:left="4320" w:hanging="360"/>
      </w:pPr>
      <w:rPr>
        <w:rFonts w:ascii="Wingdings" w:hAnsi="Wingdings" w:hint="default"/>
      </w:rPr>
    </w:lvl>
    <w:lvl w:ilvl="6" w:tplc="F7B4664A">
      <w:start w:val="1"/>
      <w:numFmt w:val="bullet"/>
      <w:lvlText w:val=""/>
      <w:lvlJc w:val="left"/>
      <w:pPr>
        <w:ind w:left="5040" w:hanging="360"/>
      </w:pPr>
      <w:rPr>
        <w:rFonts w:ascii="Symbol" w:hAnsi="Symbol" w:hint="default"/>
      </w:rPr>
    </w:lvl>
    <w:lvl w:ilvl="7" w:tplc="A4E46E0A">
      <w:start w:val="1"/>
      <w:numFmt w:val="bullet"/>
      <w:lvlText w:val="o"/>
      <w:lvlJc w:val="left"/>
      <w:pPr>
        <w:ind w:left="5760" w:hanging="360"/>
      </w:pPr>
      <w:rPr>
        <w:rFonts w:ascii="Courier New" w:hAnsi="Courier New" w:hint="default"/>
      </w:rPr>
    </w:lvl>
    <w:lvl w:ilvl="8" w:tplc="0988291A">
      <w:start w:val="1"/>
      <w:numFmt w:val="bullet"/>
      <w:lvlText w:val=""/>
      <w:lvlJc w:val="left"/>
      <w:pPr>
        <w:ind w:left="6480" w:hanging="360"/>
      </w:pPr>
      <w:rPr>
        <w:rFonts w:ascii="Wingdings" w:hAnsi="Wingdings" w:hint="default"/>
      </w:rPr>
    </w:lvl>
  </w:abstractNum>
  <w:abstractNum w:abstractNumId="11" w15:restartNumberingAfterBreak="0">
    <w:nsid w:val="3E6E3E3F"/>
    <w:multiLevelType w:val="multilevel"/>
    <w:tmpl w:val="5820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FC76BC"/>
    <w:multiLevelType w:val="hybridMultilevel"/>
    <w:tmpl w:val="7082A542"/>
    <w:lvl w:ilvl="0" w:tplc="79F65EE0">
      <w:start w:val="1"/>
      <w:numFmt w:val="decimal"/>
      <w:lvlText w:val="%1."/>
      <w:lvlJc w:val="left"/>
      <w:pPr>
        <w:ind w:left="720" w:hanging="360"/>
      </w:pPr>
      <w:rPr>
        <w:rFonts w:ascii="Times New Roman" w:eastAsia="Times New Roman" w:hAnsi="Times New Roman" w:cs="Times New Roman"/>
      </w:rPr>
    </w:lvl>
    <w:lvl w:ilvl="1" w:tplc="50740860" w:tentative="1">
      <w:start w:val="1"/>
      <w:numFmt w:val="lowerLetter"/>
      <w:lvlText w:val="%2."/>
      <w:lvlJc w:val="left"/>
      <w:pPr>
        <w:ind w:left="1440" w:hanging="360"/>
      </w:pPr>
    </w:lvl>
    <w:lvl w:ilvl="2" w:tplc="99303B82" w:tentative="1">
      <w:start w:val="1"/>
      <w:numFmt w:val="lowerRoman"/>
      <w:lvlText w:val="%3."/>
      <w:lvlJc w:val="right"/>
      <w:pPr>
        <w:ind w:left="2160" w:hanging="180"/>
      </w:pPr>
    </w:lvl>
    <w:lvl w:ilvl="3" w:tplc="4D58A82C" w:tentative="1">
      <w:start w:val="1"/>
      <w:numFmt w:val="decimal"/>
      <w:lvlText w:val="%4."/>
      <w:lvlJc w:val="left"/>
      <w:pPr>
        <w:ind w:left="2880" w:hanging="360"/>
      </w:pPr>
    </w:lvl>
    <w:lvl w:ilvl="4" w:tplc="122EDE2C" w:tentative="1">
      <w:start w:val="1"/>
      <w:numFmt w:val="lowerLetter"/>
      <w:lvlText w:val="%5."/>
      <w:lvlJc w:val="left"/>
      <w:pPr>
        <w:ind w:left="3600" w:hanging="360"/>
      </w:pPr>
    </w:lvl>
    <w:lvl w:ilvl="5" w:tplc="F7C28B38" w:tentative="1">
      <w:start w:val="1"/>
      <w:numFmt w:val="lowerRoman"/>
      <w:lvlText w:val="%6."/>
      <w:lvlJc w:val="right"/>
      <w:pPr>
        <w:ind w:left="4320" w:hanging="180"/>
      </w:pPr>
    </w:lvl>
    <w:lvl w:ilvl="6" w:tplc="70A60D0A" w:tentative="1">
      <w:start w:val="1"/>
      <w:numFmt w:val="decimal"/>
      <w:lvlText w:val="%7."/>
      <w:lvlJc w:val="left"/>
      <w:pPr>
        <w:ind w:left="5040" w:hanging="360"/>
      </w:pPr>
    </w:lvl>
    <w:lvl w:ilvl="7" w:tplc="B8B2225C" w:tentative="1">
      <w:start w:val="1"/>
      <w:numFmt w:val="lowerLetter"/>
      <w:lvlText w:val="%8."/>
      <w:lvlJc w:val="left"/>
      <w:pPr>
        <w:ind w:left="5760" w:hanging="360"/>
      </w:pPr>
    </w:lvl>
    <w:lvl w:ilvl="8" w:tplc="828CAD7A" w:tentative="1">
      <w:start w:val="1"/>
      <w:numFmt w:val="lowerRoman"/>
      <w:lvlText w:val="%9."/>
      <w:lvlJc w:val="right"/>
      <w:pPr>
        <w:ind w:left="6480" w:hanging="180"/>
      </w:pPr>
    </w:lvl>
  </w:abstractNum>
  <w:abstractNum w:abstractNumId="13" w15:restartNumberingAfterBreak="0">
    <w:nsid w:val="44F36A5F"/>
    <w:multiLevelType w:val="multilevel"/>
    <w:tmpl w:val="0CEE87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480B68"/>
    <w:multiLevelType w:val="hybridMultilevel"/>
    <w:tmpl w:val="88D0002E"/>
    <w:lvl w:ilvl="0" w:tplc="8AF8BB78">
      <w:start w:val="1"/>
      <w:numFmt w:val="bullet"/>
      <w:lvlText w:val=""/>
      <w:lvlJc w:val="left"/>
      <w:pPr>
        <w:ind w:left="720" w:hanging="360"/>
      </w:pPr>
      <w:rPr>
        <w:rFonts w:ascii="Symbol" w:hAnsi="Symbol" w:hint="default"/>
      </w:rPr>
    </w:lvl>
    <w:lvl w:ilvl="1" w:tplc="7EFE7D22" w:tentative="1">
      <w:start w:val="1"/>
      <w:numFmt w:val="bullet"/>
      <w:lvlText w:val="o"/>
      <w:lvlJc w:val="left"/>
      <w:pPr>
        <w:ind w:left="1440" w:hanging="360"/>
      </w:pPr>
      <w:rPr>
        <w:rFonts w:ascii="Courier New" w:hAnsi="Courier New" w:hint="default"/>
      </w:rPr>
    </w:lvl>
    <w:lvl w:ilvl="2" w:tplc="129402C6" w:tentative="1">
      <w:start w:val="1"/>
      <w:numFmt w:val="bullet"/>
      <w:lvlText w:val=""/>
      <w:lvlJc w:val="left"/>
      <w:pPr>
        <w:ind w:left="2160" w:hanging="360"/>
      </w:pPr>
      <w:rPr>
        <w:rFonts w:ascii="Wingdings" w:hAnsi="Wingdings" w:hint="default"/>
      </w:rPr>
    </w:lvl>
    <w:lvl w:ilvl="3" w:tplc="D6308894" w:tentative="1">
      <w:start w:val="1"/>
      <w:numFmt w:val="bullet"/>
      <w:lvlText w:val=""/>
      <w:lvlJc w:val="left"/>
      <w:pPr>
        <w:ind w:left="2880" w:hanging="360"/>
      </w:pPr>
      <w:rPr>
        <w:rFonts w:ascii="Symbol" w:hAnsi="Symbol" w:hint="default"/>
      </w:rPr>
    </w:lvl>
    <w:lvl w:ilvl="4" w:tplc="3B28009E" w:tentative="1">
      <w:start w:val="1"/>
      <w:numFmt w:val="bullet"/>
      <w:lvlText w:val="o"/>
      <w:lvlJc w:val="left"/>
      <w:pPr>
        <w:ind w:left="3600" w:hanging="360"/>
      </w:pPr>
      <w:rPr>
        <w:rFonts w:ascii="Courier New" w:hAnsi="Courier New" w:hint="default"/>
      </w:rPr>
    </w:lvl>
    <w:lvl w:ilvl="5" w:tplc="0764DAE6" w:tentative="1">
      <w:start w:val="1"/>
      <w:numFmt w:val="bullet"/>
      <w:lvlText w:val=""/>
      <w:lvlJc w:val="left"/>
      <w:pPr>
        <w:ind w:left="4320" w:hanging="360"/>
      </w:pPr>
      <w:rPr>
        <w:rFonts w:ascii="Wingdings" w:hAnsi="Wingdings" w:hint="default"/>
      </w:rPr>
    </w:lvl>
    <w:lvl w:ilvl="6" w:tplc="3DD0E85E" w:tentative="1">
      <w:start w:val="1"/>
      <w:numFmt w:val="bullet"/>
      <w:lvlText w:val=""/>
      <w:lvlJc w:val="left"/>
      <w:pPr>
        <w:ind w:left="5040" w:hanging="360"/>
      </w:pPr>
      <w:rPr>
        <w:rFonts w:ascii="Symbol" w:hAnsi="Symbol" w:hint="default"/>
      </w:rPr>
    </w:lvl>
    <w:lvl w:ilvl="7" w:tplc="08E467B4" w:tentative="1">
      <w:start w:val="1"/>
      <w:numFmt w:val="bullet"/>
      <w:lvlText w:val="o"/>
      <w:lvlJc w:val="left"/>
      <w:pPr>
        <w:ind w:left="5760" w:hanging="360"/>
      </w:pPr>
      <w:rPr>
        <w:rFonts w:ascii="Courier New" w:hAnsi="Courier New" w:hint="default"/>
      </w:rPr>
    </w:lvl>
    <w:lvl w:ilvl="8" w:tplc="BBF09C02" w:tentative="1">
      <w:start w:val="1"/>
      <w:numFmt w:val="bullet"/>
      <w:lvlText w:val=""/>
      <w:lvlJc w:val="left"/>
      <w:pPr>
        <w:ind w:left="6480" w:hanging="360"/>
      </w:pPr>
      <w:rPr>
        <w:rFonts w:ascii="Wingdings" w:hAnsi="Wingdings" w:hint="default"/>
      </w:rPr>
    </w:lvl>
  </w:abstractNum>
  <w:abstractNum w:abstractNumId="15" w15:restartNumberingAfterBreak="0">
    <w:nsid w:val="46AE40BA"/>
    <w:multiLevelType w:val="hybridMultilevel"/>
    <w:tmpl w:val="AFB8C5E4"/>
    <w:lvl w:ilvl="0" w:tplc="6C22CA40">
      <w:start w:val="1"/>
      <w:numFmt w:val="bullet"/>
      <w:lvlText w:val=""/>
      <w:lvlJc w:val="left"/>
      <w:pPr>
        <w:ind w:left="720" w:hanging="360"/>
      </w:pPr>
      <w:rPr>
        <w:rFonts w:ascii="Symbol" w:hAnsi="Symbol" w:hint="default"/>
      </w:rPr>
    </w:lvl>
    <w:lvl w:ilvl="1" w:tplc="8E5258EA">
      <w:start w:val="1"/>
      <w:numFmt w:val="bullet"/>
      <w:lvlText w:val="o"/>
      <w:lvlJc w:val="left"/>
      <w:pPr>
        <w:ind w:left="1440" w:hanging="360"/>
      </w:pPr>
      <w:rPr>
        <w:rFonts w:ascii="Courier New" w:hAnsi="Courier New" w:hint="default"/>
      </w:rPr>
    </w:lvl>
    <w:lvl w:ilvl="2" w:tplc="849CF324">
      <w:start w:val="1"/>
      <w:numFmt w:val="bullet"/>
      <w:lvlText w:val=""/>
      <w:lvlJc w:val="left"/>
      <w:pPr>
        <w:ind w:left="2160" w:hanging="360"/>
      </w:pPr>
      <w:rPr>
        <w:rFonts w:ascii="Wingdings" w:hAnsi="Wingdings" w:hint="default"/>
      </w:rPr>
    </w:lvl>
    <w:lvl w:ilvl="3" w:tplc="59E886DA">
      <w:start w:val="1"/>
      <w:numFmt w:val="bullet"/>
      <w:lvlText w:val=""/>
      <w:lvlJc w:val="left"/>
      <w:pPr>
        <w:ind w:left="2880" w:hanging="360"/>
      </w:pPr>
      <w:rPr>
        <w:rFonts w:ascii="Symbol" w:hAnsi="Symbol" w:hint="default"/>
      </w:rPr>
    </w:lvl>
    <w:lvl w:ilvl="4" w:tplc="DB04C58E">
      <w:start w:val="1"/>
      <w:numFmt w:val="bullet"/>
      <w:lvlText w:val="o"/>
      <w:lvlJc w:val="left"/>
      <w:pPr>
        <w:ind w:left="3600" w:hanging="360"/>
      </w:pPr>
      <w:rPr>
        <w:rFonts w:ascii="Courier New" w:hAnsi="Courier New" w:hint="default"/>
      </w:rPr>
    </w:lvl>
    <w:lvl w:ilvl="5" w:tplc="8772ACC4">
      <w:start w:val="1"/>
      <w:numFmt w:val="bullet"/>
      <w:lvlText w:val=""/>
      <w:lvlJc w:val="left"/>
      <w:pPr>
        <w:ind w:left="4320" w:hanging="360"/>
      </w:pPr>
      <w:rPr>
        <w:rFonts w:ascii="Wingdings" w:hAnsi="Wingdings" w:hint="default"/>
      </w:rPr>
    </w:lvl>
    <w:lvl w:ilvl="6" w:tplc="6E5A14B0">
      <w:start w:val="1"/>
      <w:numFmt w:val="bullet"/>
      <w:lvlText w:val=""/>
      <w:lvlJc w:val="left"/>
      <w:pPr>
        <w:ind w:left="5040" w:hanging="360"/>
      </w:pPr>
      <w:rPr>
        <w:rFonts w:ascii="Symbol" w:hAnsi="Symbol" w:hint="default"/>
      </w:rPr>
    </w:lvl>
    <w:lvl w:ilvl="7" w:tplc="06A8A374">
      <w:start w:val="1"/>
      <w:numFmt w:val="bullet"/>
      <w:lvlText w:val="o"/>
      <w:lvlJc w:val="left"/>
      <w:pPr>
        <w:ind w:left="5760" w:hanging="360"/>
      </w:pPr>
      <w:rPr>
        <w:rFonts w:ascii="Courier New" w:hAnsi="Courier New" w:hint="default"/>
      </w:rPr>
    </w:lvl>
    <w:lvl w:ilvl="8" w:tplc="0BF61EF8">
      <w:start w:val="1"/>
      <w:numFmt w:val="bullet"/>
      <w:lvlText w:val=""/>
      <w:lvlJc w:val="left"/>
      <w:pPr>
        <w:ind w:left="6480" w:hanging="360"/>
      </w:pPr>
      <w:rPr>
        <w:rFonts w:ascii="Wingdings" w:hAnsi="Wingdings" w:hint="default"/>
      </w:rPr>
    </w:lvl>
  </w:abstractNum>
  <w:abstractNum w:abstractNumId="16" w15:restartNumberingAfterBreak="0">
    <w:nsid w:val="4C116C89"/>
    <w:multiLevelType w:val="multilevel"/>
    <w:tmpl w:val="1CB24464"/>
    <w:lvl w:ilvl="0">
      <w:numFmt w:val="decimal"/>
      <w:lvlText w:val="%1"/>
      <w:lvlJc w:val="left"/>
      <w:pPr>
        <w:ind w:left="400" w:hanging="400"/>
      </w:pPr>
      <w:rPr>
        <w:rFonts w:hint="default"/>
      </w:rPr>
    </w:lvl>
    <w:lvl w:ilvl="1">
      <w:start w:val="1"/>
      <w:numFmt w:val="decimalZero"/>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1ED37B7"/>
    <w:multiLevelType w:val="hybridMultilevel"/>
    <w:tmpl w:val="65BC4636"/>
    <w:lvl w:ilvl="0" w:tplc="8368A756">
      <w:start w:val="1"/>
      <w:numFmt w:val="bullet"/>
      <w:lvlText w:val=""/>
      <w:lvlJc w:val="left"/>
      <w:pPr>
        <w:ind w:left="1080" w:hanging="360"/>
      </w:pPr>
      <w:rPr>
        <w:rFonts w:ascii="Symbol" w:hAnsi="Symbol"/>
      </w:rPr>
    </w:lvl>
    <w:lvl w:ilvl="1" w:tplc="368ACECA">
      <w:start w:val="1"/>
      <w:numFmt w:val="bullet"/>
      <w:lvlText w:val=""/>
      <w:lvlJc w:val="left"/>
      <w:pPr>
        <w:ind w:left="1080" w:hanging="360"/>
      </w:pPr>
      <w:rPr>
        <w:rFonts w:ascii="Symbol" w:hAnsi="Symbol"/>
      </w:rPr>
    </w:lvl>
    <w:lvl w:ilvl="2" w:tplc="B2B0A1B2">
      <w:start w:val="1"/>
      <w:numFmt w:val="bullet"/>
      <w:lvlText w:val=""/>
      <w:lvlJc w:val="left"/>
      <w:pPr>
        <w:ind w:left="1080" w:hanging="360"/>
      </w:pPr>
      <w:rPr>
        <w:rFonts w:ascii="Symbol" w:hAnsi="Symbol"/>
      </w:rPr>
    </w:lvl>
    <w:lvl w:ilvl="3" w:tplc="D924E84E">
      <w:start w:val="1"/>
      <w:numFmt w:val="bullet"/>
      <w:lvlText w:val=""/>
      <w:lvlJc w:val="left"/>
      <w:pPr>
        <w:ind w:left="1080" w:hanging="360"/>
      </w:pPr>
      <w:rPr>
        <w:rFonts w:ascii="Symbol" w:hAnsi="Symbol"/>
      </w:rPr>
    </w:lvl>
    <w:lvl w:ilvl="4" w:tplc="A8F8CE06">
      <w:start w:val="1"/>
      <w:numFmt w:val="bullet"/>
      <w:lvlText w:val=""/>
      <w:lvlJc w:val="left"/>
      <w:pPr>
        <w:ind w:left="1080" w:hanging="360"/>
      </w:pPr>
      <w:rPr>
        <w:rFonts w:ascii="Symbol" w:hAnsi="Symbol"/>
      </w:rPr>
    </w:lvl>
    <w:lvl w:ilvl="5" w:tplc="56EC0986">
      <w:start w:val="1"/>
      <w:numFmt w:val="bullet"/>
      <w:lvlText w:val=""/>
      <w:lvlJc w:val="left"/>
      <w:pPr>
        <w:ind w:left="1080" w:hanging="360"/>
      </w:pPr>
      <w:rPr>
        <w:rFonts w:ascii="Symbol" w:hAnsi="Symbol"/>
      </w:rPr>
    </w:lvl>
    <w:lvl w:ilvl="6" w:tplc="C682FE3A">
      <w:start w:val="1"/>
      <w:numFmt w:val="bullet"/>
      <w:lvlText w:val=""/>
      <w:lvlJc w:val="left"/>
      <w:pPr>
        <w:ind w:left="1080" w:hanging="360"/>
      </w:pPr>
      <w:rPr>
        <w:rFonts w:ascii="Symbol" w:hAnsi="Symbol"/>
      </w:rPr>
    </w:lvl>
    <w:lvl w:ilvl="7" w:tplc="8D824C90">
      <w:start w:val="1"/>
      <w:numFmt w:val="bullet"/>
      <w:lvlText w:val=""/>
      <w:lvlJc w:val="left"/>
      <w:pPr>
        <w:ind w:left="1080" w:hanging="360"/>
      </w:pPr>
      <w:rPr>
        <w:rFonts w:ascii="Symbol" w:hAnsi="Symbol"/>
      </w:rPr>
    </w:lvl>
    <w:lvl w:ilvl="8" w:tplc="C8A05D96">
      <w:start w:val="1"/>
      <w:numFmt w:val="bullet"/>
      <w:lvlText w:val=""/>
      <w:lvlJc w:val="left"/>
      <w:pPr>
        <w:ind w:left="1080" w:hanging="360"/>
      </w:pPr>
      <w:rPr>
        <w:rFonts w:ascii="Symbol" w:hAnsi="Symbol"/>
      </w:rPr>
    </w:lvl>
  </w:abstractNum>
  <w:abstractNum w:abstractNumId="18" w15:restartNumberingAfterBreak="0">
    <w:nsid w:val="55C4171A"/>
    <w:multiLevelType w:val="hybridMultilevel"/>
    <w:tmpl w:val="D31EA92A"/>
    <w:lvl w:ilvl="0" w:tplc="503A4274">
      <w:start w:val="1"/>
      <w:numFmt w:val="bullet"/>
      <w:lvlText w:val=""/>
      <w:lvlJc w:val="left"/>
      <w:pPr>
        <w:ind w:left="720" w:hanging="360"/>
      </w:pPr>
      <w:rPr>
        <w:rFonts w:ascii="Symbol" w:hAnsi="Symbol" w:hint="default"/>
      </w:rPr>
    </w:lvl>
    <w:lvl w:ilvl="1" w:tplc="A9906AAA">
      <w:start w:val="1"/>
      <w:numFmt w:val="bullet"/>
      <w:lvlText w:val="o"/>
      <w:lvlJc w:val="left"/>
      <w:pPr>
        <w:ind w:left="1440" w:hanging="360"/>
      </w:pPr>
      <w:rPr>
        <w:rFonts w:ascii="Courier New" w:hAnsi="Courier New" w:hint="default"/>
      </w:rPr>
    </w:lvl>
    <w:lvl w:ilvl="2" w:tplc="66540956">
      <w:start w:val="1"/>
      <w:numFmt w:val="bullet"/>
      <w:lvlText w:val=""/>
      <w:lvlJc w:val="left"/>
      <w:pPr>
        <w:ind w:left="2160" w:hanging="360"/>
      </w:pPr>
      <w:rPr>
        <w:rFonts w:ascii="Wingdings" w:hAnsi="Wingdings" w:hint="default"/>
      </w:rPr>
    </w:lvl>
    <w:lvl w:ilvl="3" w:tplc="AD2621CE">
      <w:start w:val="1"/>
      <w:numFmt w:val="bullet"/>
      <w:lvlText w:val=""/>
      <w:lvlJc w:val="left"/>
      <w:pPr>
        <w:ind w:left="2880" w:hanging="360"/>
      </w:pPr>
      <w:rPr>
        <w:rFonts w:ascii="Symbol" w:hAnsi="Symbol" w:hint="default"/>
      </w:rPr>
    </w:lvl>
    <w:lvl w:ilvl="4" w:tplc="2A5C4E74">
      <w:start w:val="1"/>
      <w:numFmt w:val="bullet"/>
      <w:lvlText w:val="o"/>
      <w:lvlJc w:val="left"/>
      <w:pPr>
        <w:ind w:left="3600" w:hanging="360"/>
      </w:pPr>
      <w:rPr>
        <w:rFonts w:ascii="Courier New" w:hAnsi="Courier New" w:hint="default"/>
      </w:rPr>
    </w:lvl>
    <w:lvl w:ilvl="5" w:tplc="1D162AB0">
      <w:start w:val="1"/>
      <w:numFmt w:val="bullet"/>
      <w:lvlText w:val=""/>
      <w:lvlJc w:val="left"/>
      <w:pPr>
        <w:ind w:left="4320" w:hanging="360"/>
      </w:pPr>
      <w:rPr>
        <w:rFonts w:ascii="Wingdings" w:hAnsi="Wingdings" w:hint="default"/>
      </w:rPr>
    </w:lvl>
    <w:lvl w:ilvl="6" w:tplc="F1ACE868">
      <w:start w:val="1"/>
      <w:numFmt w:val="bullet"/>
      <w:lvlText w:val=""/>
      <w:lvlJc w:val="left"/>
      <w:pPr>
        <w:ind w:left="5040" w:hanging="360"/>
      </w:pPr>
      <w:rPr>
        <w:rFonts w:ascii="Symbol" w:hAnsi="Symbol" w:hint="default"/>
      </w:rPr>
    </w:lvl>
    <w:lvl w:ilvl="7" w:tplc="994C81AC">
      <w:start w:val="1"/>
      <w:numFmt w:val="bullet"/>
      <w:lvlText w:val="o"/>
      <w:lvlJc w:val="left"/>
      <w:pPr>
        <w:ind w:left="5760" w:hanging="360"/>
      </w:pPr>
      <w:rPr>
        <w:rFonts w:ascii="Courier New" w:hAnsi="Courier New" w:hint="default"/>
      </w:rPr>
    </w:lvl>
    <w:lvl w:ilvl="8" w:tplc="208A9176">
      <w:start w:val="1"/>
      <w:numFmt w:val="bullet"/>
      <w:lvlText w:val=""/>
      <w:lvlJc w:val="left"/>
      <w:pPr>
        <w:ind w:left="6480" w:hanging="360"/>
      </w:pPr>
      <w:rPr>
        <w:rFonts w:ascii="Wingdings" w:hAnsi="Wingdings" w:hint="default"/>
      </w:rPr>
    </w:lvl>
  </w:abstractNum>
  <w:abstractNum w:abstractNumId="19" w15:restartNumberingAfterBreak="0">
    <w:nsid w:val="58AA4CCF"/>
    <w:multiLevelType w:val="multilevel"/>
    <w:tmpl w:val="D8364C28"/>
    <w:lvl w:ilvl="0">
      <w:numFmt w:val="decimal"/>
      <w:lvlText w:val="%1"/>
      <w:lvlJc w:val="left"/>
      <w:pPr>
        <w:ind w:left="400" w:hanging="400"/>
      </w:pPr>
      <w:rPr>
        <w:rFonts w:hint="default"/>
      </w:rPr>
    </w:lvl>
    <w:lvl w:ilvl="1">
      <w:start w:val="1"/>
      <w:numFmt w:val="decimalZero"/>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B4B189D"/>
    <w:multiLevelType w:val="hybridMultilevel"/>
    <w:tmpl w:val="E22EB264"/>
    <w:lvl w:ilvl="0" w:tplc="842E68CA">
      <w:start w:val="1"/>
      <w:numFmt w:val="lowerLetter"/>
      <w:lvlText w:val="%1."/>
      <w:lvlJc w:val="left"/>
      <w:pPr>
        <w:ind w:left="1440" w:hanging="360"/>
      </w:pPr>
    </w:lvl>
    <w:lvl w:ilvl="1" w:tplc="927E5F0C" w:tentative="1">
      <w:start w:val="1"/>
      <w:numFmt w:val="lowerLetter"/>
      <w:lvlText w:val="%2."/>
      <w:lvlJc w:val="left"/>
      <w:pPr>
        <w:ind w:left="2160" w:hanging="360"/>
      </w:pPr>
    </w:lvl>
    <w:lvl w:ilvl="2" w:tplc="DB76CB06" w:tentative="1">
      <w:start w:val="1"/>
      <w:numFmt w:val="lowerRoman"/>
      <w:lvlText w:val="%3."/>
      <w:lvlJc w:val="right"/>
      <w:pPr>
        <w:ind w:left="2880" w:hanging="180"/>
      </w:pPr>
    </w:lvl>
    <w:lvl w:ilvl="3" w:tplc="501E0F56" w:tentative="1">
      <w:start w:val="1"/>
      <w:numFmt w:val="decimal"/>
      <w:lvlText w:val="%4."/>
      <w:lvlJc w:val="left"/>
      <w:pPr>
        <w:ind w:left="3600" w:hanging="360"/>
      </w:pPr>
    </w:lvl>
    <w:lvl w:ilvl="4" w:tplc="D3BC58E8" w:tentative="1">
      <w:start w:val="1"/>
      <w:numFmt w:val="lowerLetter"/>
      <w:lvlText w:val="%5."/>
      <w:lvlJc w:val="left"/>
      <w:pPr>
        <w:ind w:left="4320" w:hanging="360"/>
      </w:pPr>
    </w:lvl>
    <w:lvl w:ilvl="5" w:tplc="267A7B56" w:tentative="1">
      <w:start w:val="1"/>
      <w:numFmt w:val="lowerRoman"/>
      <w:lvlText w:val="%6."/>
      <w:lvlJc w:val="right"/>
      <w:pPr>
        <w:ind w:left="5040" w:hanging="180"/>
      </w:pPr>
    </w:lvl>
    <w:lvl w:ilvl="6" w:tplc="317E332A" w:tentative="1">
      <w:start w:val="1"/>
      <w:numFmt w:val="decimal"/>
      <w:lvlText w:val="%7."/>
      <w:lvlJc w:val="left"/>
      <w:pPr>
        <w:ind w:left="5760" w:hanging="360"/>
      </w:pPr>
    </w:lvl>
    <w:lvl w:ilvl="7" w:tplc="62F0EDBA" w:tentative="1">
      <w:start w:val="1"/>
      <w:numFmt w:val="lowerLetter"/>
      <w:lvlText w:val="%8."/>
      <w:lvlJc w:val="left"/>
      <w:pPr>
        <w:ind w:left="6480" w:hanging="360"/>
      </w:pPr>
    </w:lvl>
    <w:lvl w:ilvl="8" w:tplc="B96624F0" w:tentative="1">
      <w:start w:val="1"/>
      <w:numFmt w:val="lowerRoman"/>
      <w:lvlText w:val="%9."/>
      <w:lvlJc w:val="right"/>
      <w:pPr>
        <w:ind w:left="7200" w:hanging="180"/>
      </w:pPr>
    </w:lvl>
  </w:abstractNum>
  <w:abstractNum w:abstractNumId="21" w15:restartNumberingAfterBreak="0">
    <w:nsid w:val="5CF74410"/>
    <w:multiLevelType w:val="hybridMultilevel"/>
    <w:tmpl w:val="6C4E7FA4"/>
    <w:lvl w:ilvl="0" w:tplc="29AC232A">
      <w:start w:val="1"/>
      <w:numFmt w:val="bullet"/>
      <w:lvlText w:val=""/>
      <w:lvlJc w:val="left"/>
      <w:pPr>
        <w:ind w:left="720" w:hanging="360"/>
      </w:pPr>
      <w:rPr>
        <w:rFonts w:ascii="Symbol" w:hAnsi="Symbol" w:hint="default"/>
      </w:rPr>
    </w:lvl>
    <w:lvl w:ilvl="1" w:tplc="79540668" w:tentative="1">
      <w:start w:val="1"/>
      <w:numFmt w:val="bullet"/>
      <w:lvlText w:val="o"/>
      <w:lvlJc w:val="left"/>
      <w:pPr>
        <w:ind w:left="1440" w:hanging="360"/>
      </w:pPr>
      <w:rPr>
        <w:rFonts w:ascii="Courier New" w:hAnsi="Courier New" w:hint="default"/>
      </w:rPr>
    </w:lvl>
    <w:lvl w:ilvl="2" w:tplc="FEBC2448" w:tentative="1">
      <w:start w:val="1"/>
      <w:numFmt w:val="bullet"/>
      <w:lvlText w:val=""/>
      <w:lvlJc w:val="left"/>
      <w:pPr>
        <w:ind w:left="2160" w:hanging="360"/>
      </w:pPr>
      <w:rPr>
        <w:rFonts w:ascii="Wingdings" w:hAnsi="Wingdings" w:hint="default"/>
      </w:rPr>
    </w:lvl>
    <w:lvl w:ilvl="3" w:tplc="694039EE" w:tentative="1">
      <w:start w:val="1"/>
      <w:numFmt w:val="bullet"/>
      <w:lvlText w:val=""/>
      <w:lvlJc w:val="left"/>
      <w:pPr>
        <w:ind w:left="2880" w:hanging="360"/>
      </w:pPr>
      <w:rPr>
        <w:rFonts w:ascii="Symbol" w:hAnsi="Symbol" w:hint="default"/>
      </w:rPr>
    </w:lvl>
    <w:lvl w:ilvl="4" w:tplc="B4362334" w:tentative="1">
      <w:start w:val="1"/>
      <w:numFmt w:val="bullet"/>
      <w:lvlText w:val="o"/>
      <w:lvlJc w:val="left"/>
      <w:pPr>
        <w:ind w:left="3600" w:hanging="360"/>
      </w:pPr>
      <w:rPr>
        <w:rFonts w:ascii="Courier New" w:hAnsi="Courier New" w:hint="default"/>
      </w:rPr>
    </w:lvl>
    <w:lvl w:ilvl="5" w:tplc="C9A8CA84" w:tentative="1">
      <w:start w:val="1"/>
      <w:numFmt w:val="bullet"/>
      <w:lvlText w:val=""/>
      <w:lvlJc w:val="left"/>
      <w:pPr>
        <w:ind w:left="4320" w:hanging="360"/>
      </w:pPr>
      <w:rPr>
        <w:rFonts w:ascii="Wingdings" w:hAnsi="Wingdings" w:hint="default"/>
      </w:rPr>
    </w:lvl>
    <w:lvl w:ilvl="6" w:tplc="A6F46F90" w:tentative="1">
      <w:start w:val="1"/>
      <w:numFmt w:val="bullet"/>
      <w:lvlText w:val=""/>
      <w:lvlJc w:val="left"/>
      <w:pPr>
        <w:ind w:left="5040" w:hanging="360"/>
      </w:pPr>
      <w:rPr>
        <w:rFonts w:ascii="Symbol" w:hAnsi="Symbol" w:hint="default"/>
      </w:rPr>
    </w:lvl>
    <w:lvl w:ilvl="7" w:tplc="6366AD3A" w:tentative="1">
      <w:start w:val="1"/>
      <w:numFmt w:val="bullet"/>
      <w:lvlText w:val="o"/>
      <w:lvlJc w:val="left"/>
      <w:pPr>
        <w:ind w:left="5760" w:hanging="360"/>
      </w:pPr>
      <w:rPr>
        <w:rFonts w:ascii="Courier New" w:hAnsi="Courier New" w:hint="default"/>
      </w:rPr>
    </w:lvl>
    <w:lvl w:ilvl="8" w:tplc="2C2E51AA" w:tentative="1">
      <w:start w:val="1"/>
      <w:numFmt w:val="bullet"/>
      <w:lvlText w:val=""/>
      <w:lvlJc w:val="left"/>
      <w:pPr>
        <w:ind w:left="6480" w:hanging="360"/>
      </w:pPr>
      <w:rPr>
        <w:rFonts w:ascii="Wingdings" w:hAnsi="Wingdings" w:hint="default"/>
      </w:rPr>
    </w:lvl>
  </w:abstractNum>
  <w:abstractNum w:abstractNumId="22" w15:restartNumberingAfterBreak="0">
    <w:nsid w:val="5FFB79EE"/>
    <w:multiLevelType w:val="hybridMultilevel"/>
    <w:tmpl w:val="06A2D058"/>
    <w:lvl w:ilvl="0" w:tplc="50A2EAD0">
      <w:start w:val="1"/>
      <w:numFmt w:val="bullet"/>
      <w:lvlText w:val=""/>
      <w:lvlJc w:val="left"/>
      <w:pPr>
        <w:ind w:left="720" w:hanging="360"/>
      </w:pPr>
      <w:rPr>
        <w:rFonts w:ascii="Symbol" w:hAnsi="Symbol" w:hint="default"/>
      </w:rPr>
    </w:lvl>
    <w:lvl w:ilvl="1" w:tplc="F6BAD912" w:tentative="1">
      <w:start w:val="1"/>
      <w:numFmt w:val="bullet"/>
      <w:lvlText w:val="o"/>
      <w:lvlJc w:val="left"/>
      <w:pPr>
        <w:ind w:left="1440" w:hanging="360"/>
      </w:pPr>
      <w:rPr>
        <w:rFonts w:ascii="Courier New" w:hAnsi="Courier New" w:cs="Courier New" w:hint="default"/>
      </w:rPr>
    </w:lvl>
    <w:lvl w:ilvl="2" w:tplc="2C9606AA" w:tentative="1">
      <w:start w:val="1"/>
      <w:numFmt w:val="bullet"/>
      <w:lvlText w:val=""/>
      <w:lvlJc w:val="left"/>
      <w:pPr>
        <w:ind w:left="2160" w:hanging="360"/>
      </w:pPr>
      <w:rPr>
        <w:rFonts w:ascii="Wingdings" w:hAnsi="Wingdings" w:hint="default"/>
      </w:rPr>
    </w:lvl>
    <w:lvl w:ilvl="3" w:tplc="28D8506E" w:tentative="1">
      <w:start w:val="1"/>
      <w:numFmt w:val="bullet"/>
      <w:lvlText w:val=""/>
      <w:lvlJc w:val="left"/>
      <w:pPr>
        <w:ind w:left="2880" w:hanging="360"/>
      </w:pPr>
      <w:rPr>
        <w:rFonts w:ascii="Symbol" w:hAnsi="Symbol" w:hint="default"/>
      </w:rPr>
    </w:lvl>
    <w:lvl w:ilvl="4" w:tplc="F926E098" w:tentative="1">
      <w:start w:val="1"/>
      <w:numFmt w:val="bullet"/>
      <w:lvlText w:val="o"/>
      <w:lvlJc w:val="left"/>
      <w:pPr>
        <w:ind w:left="3600" w:hanging="360"/>
      </w:pPr>
      <w:rPr>
        <w:rFonts w:ascii="Courier New" w:hAnsi="Courier New" w:cs="Courier New" w:hint="default"/>
      </w:rPr>
    </w:lvl>
    <w:lvl w:ilvl="5" w:tplc="E60E495E" w:tentative="1">
      <w:start w:val="1"/>
      <w:numFmt w:val="bullet"/>
      <w:lvlText w:val=""/>
      <w:lvlJc w:val="left"/>
      <w:pPr>
        <w:ind w:left="4320" w:hanging="360"/>
      </w:pPr>
      <w:rPr>
        <w:rFonts w:ascii="Wingdings" w:hAnsi="Wingdings" w:hint="default"/>
      </w:rPr>
    </w:lvl>
    <w:lvl w:ilvl="6" w:tplc="FC2CA9E6" w:tentative="1">
      <w:start w:val="1"/>
      <w:numFmt w:val="bullet"/>
      <w:lvlText w:val=""/>
      <w:lvlJc w:val="left"/>
      <w:pPr>
        <w:ind w:left="5040" w:hanging="360"/>
      </w:pPr>
      <w:rPr>
        <w:rFonts w:ascii="Symbol" w:hAnsi="Symbol" w:hint="default"/>
      </w:rPr>
    </w:lvl>
    <w:lvl w:ilvl="7" w:tplc="5B786D52" w:tentative="1">
      <w:start w:val="1"/>
      <w:numFmt w:val="bullet"/>
      <w:lvlText w:val="o"/>
      <w:lvlJc w:val="left"/>
      <w:pPr>
        <w:ind w:left="5760" w:hanging="360"/>
      </w:pPr>
      <w:rPr>
        <w:rFonts w:ascii="Courier New" w:hAnsi="Courier New" w:cs="Courier New" w:hint="default"/>
      </w:rPr>
    </w:lvl>
    <w:lvl w:ilvl="8" w:tplc="58C4AD30" w:tentative="1">
      <w:start w:val="1"/>
      <w:numFmt w:val="bullet"/>
      <w:lvlText w:val=""/>
      <w:lvlJc w:val="left"/>
      <w:pPr>
        <w:ind w:left="6480" w:hanging="360"/>
      </w:pPr>
      <w:rPr>
        <w:rFonts w:ascii="Wingdings" w:hAnsi="Wingdings" w:hint="default"/>
      </w:rPr>
    </w:lvl>
  </w:abstractNum>
  <w:abstractNum w:abstractNumId="23" w15:restartNumberingAfterBreak="0">
    <w:nsid w:val="68875548"/>
    <w:multiLevelType w:val="hybridMultilevel"/>
    <w:tmpl w:val="06707060"/>
    <w:lvl w:ilvl="0" w:tplc="69345850">
      <w:start w:val="1"/>
      <w:numFmt w:val="decimal"/>
      <w:lvlText w:val="%1."/>
      <w:lvlJc w:val="left"/>
      <w:pPr>
        <w:ind w:left="720" w:hanging="360"/>
      </w:pPr>
    </w:lvl>
    <w:lvl w:ilvl="1" w:tplc="53321114" w:tentative="1">
      <w:start w:val="1"/>
      <w:numFmt w:val="lowerLetter"/>
      <w:lvlText w:val="%2."/>
      <w:lvlJc w:val="left"/>
      <w:pPr>
        <w:ind w:left="1440" w:hanging="360"/>
      </w:pPr>
    </w:lvl>
    <w:lvl w:ilvl="2" w:tplc="9468C612" w:tentative="1">
      <w:start w:val="1"/>
      <w:numFmt w:val="lowerRoman"/>
      <w:lvlText w:val="%3."/>
      <w:lvlJc w:val="right"/>
      <w:pPr>
        <w:ind w:left="2160" w:hanging="180"/>
      </w:pPr>
    </w:lvl>
    <w:lvl w:ilvl="3" w:tplc="4192CD5E" w:tentative="1">
      <w:start w:val="1"/>
      <w:numFmt w:val="decimal"/>
      <w:lvlText w:val="%4."/>
      <w:lvlJc w:val="left"/>
      <w:pPr>
        <w:ind w:left="2880" w:hanging="360"/>
      </w:pPr>
    </w:lvl>
    <w:lvl w:ilvl="4" w:tplc="19705562" w:tentative="1">
      <w:start w:val="1"/>
      <w:numFmt w:val="lowerLetter"/>
      <w:lvlText w:val="%5."/>
      <w:lvlJc w:val="left"/>
      <w:pPr>
        <w:ind w:left="3600" w:hanging="360"/>
      </w:pPr>
    </w:lvl>
    <w:lvl w:ilvl="5" w:tplc="2B54B9AC" w:tentative="1">
      <w:start w:val="1"/>
      <w:numFmt w:val="lowerRoman"/>
      <w:lvlText w:val="%6."/>
      <w:lvlJc w:val="right"/>
      <w:pPr>
        <w:ind w:left="4320" w:hanging="180"/>
      </w:pPr>
    </w:lvl>
    <w:lvl w:ilvl="6" w:tplc="94561E56" w:tentative="1">
      <w:start w:val="1"/>
      <w:numFmt w:val="decimal"/>
      <w:lvlText w:val="%7."/>
      <w:lvlJc w:val="left"/>
      <w:pPr>
        <w:ind w:left="5040" w:hanging="360"/>
      </w:pPr>
    </w:lvl>
    <w:lvl w:ilvl="7" w:tplc="2B12BD46" w:tentative="1">
      <w:start w:val="1"/>
      <w:numFmt w:val="lowerLetter"/>
      <w:lvlText w:val="%8."/>
      <w:lvlJc w:val="left"/>
      <w:pPr>
        <w:ind w:left="5760" w:hanging="360"/>
      </w:pPr>
    </w:lvl>
    <w:lvl w:ilvl="8" w:tplc="96E07C84" w:tentative="1">
      <w:start w:val="1"/>
      <w:numFmt w:val="lowerRoman"/>
      <w:lvlText w:val="%9."/>
      <w:lvlJc w:val="right"/>
      <w:pPr>
        <w:ind w:left="6480" w:hanging="180"/>
      </w:pPr>
    </w:lvl>
  </w:abstractNum>
  <w:abstractNum w:abstractNumId="24" w15:restartNumberingAfterBreak="0">
    <w:nsid w:val="6E667FD6"/>
    <w:multiLevelType w:val="hybridMultilevel"/>
    <w:tmpl w:val="14BCF054"/>
    <w:lvl w:ilvl="0" w:tplc="2D00A6BA">
      <w:start w:val="1"/>
      <w:numFmt w:val="bullet"/>
      <w:lvlText w:val=""/>
      <w:lvlJc w:val="left"/>
      <w:pPr>
        <w:ind w:left="720" w:hanging="360"/>
      </w:pPr>
      <w:rPr>
        <w:rFonts w:ascii="Symbol" w:hAnsi="Symbol" w:hint="default"/>
      </w:rPr>
    </w:lvl>
    <w:lvl w:ilvl="1" w:tplc="C06A37DE" w:tentative="1">
      <w:start w:val="1"/>
      <w:numFmt w:val="bullet"/>
      <w:lvlText w:val="o"/>
      <w:lvlJc w:val="left"/>
      <w:pPr>
        <w:ind w:left="1440" w:hanging="360"/>
      </w:pPr>
      <w:rPr>
        <w:rFonts w:ascii="Courier New" w:hAnsi="Courier New" w:hint="default"/>
      </w:rPr>
    </w:lvl>
    <w:lvl w:ilvl="2" w:tplc="96B4E216" w:tentative="1">
      <w:start w:val="1"/>
      <w:numFmt w:val="bullet"/>
      <w:lvlText w:val=""/>
      <w:lvlJc w:val="left"/>
      <w:pPr>
        <w:ind w:left="2160" w:hanging="360"/>
      </w:pPr>
      <w:rPr>
        <w:rFonts w:ascii="Wingdings" w:hAnsi="Wingdings" w:hint="default"/>
      </w:rPr>
    </w:lvl>
    <w:lvl w:ilvl="3" w:tplc="F6B8B0EE" w:tentative="1">
      <w:start w:val="1"/>
      <w:numFmt w:val="bullet"/>
      <w:lvlText w:val=""/>
      <w:lvlJc w:val="left"/>
      <w:pPr>
        <w:ind w:left="2880" w:hanging="360"/>
      </w:pPr>
      <w:rPr>
        <w:rFonts w:ascii="Symbol" w:hAnsi="Symbol" w:hint="default"/>
      </w:rPr>
    </w:lvl>
    <w:lvl w:ilvl="4" w:tplc="074C2C94" w:tentative="1">
      <w:start w:val="1"/>
      <w:numFmt w:val="bullet"/>
      <w:lvlText w:val="o"/>
      <w:lvlJc w:val="left"/>
      <w:pPr>
        <w:ind w:left="3600" w:hanging="360"/>
      </w:pPr>
      <w:rPr>
        <w:rFonts w:ascii="Courier New" w:hAnsi="Courier New" w:hint="default"/>
      </w:rPr>
    </w:lvl>
    <w:lvl w:ilvl="5" w:tplc="A20AFCD0" w:tentative="1">
      <w:start w:val="1"/>
      <w:numFmt w:val="bullet"/>
      <w:lvlText w:val=""/>
      <w:lvlJc w:val="left"/>
      <w:pPr>
        <w:ind w:left="4320" w:hanging="360"/>
      </w:pPr>
      <w:rPr>
        <w:rFonts w:ascii="Wingdings" w:hAnsi="Wingdings" w:hint="default"/>
      </w:rPr>
    </w:lvl>
    <w:lvl w:ilvl="6" w:tplc="5F1ADEF0" w:tentative="1">
      <w:start w:val="1"/>
      <w:numFmt w:val="bullet"/>
      <w:lvlText w:val=""/>
      <w:lvlJc w:val="left"/>
      <w:pPr>
        <w:ind w:left="5040" w:hanging="360"/>
      </w:pPr>
      <w:rPr>
        <w:rFonts w:ascii="Symbol" w:hAnsi="Symbol" w:hint="default"/>
      </w:rPr>
    </w:lvl>
    <w:lvl w:ilvl="7" w:tplc="1D2227DE" w:tentative="1">
      <w:start w:val="1"/>
      <w:numFmt w:val="bullet"/>
      <w:lvlText w:val="o"/>
      <w:lvlJc w:val="left"/>
      <w:pPr>
        <w:ind w:left="5760" w:hanging="360"/>
      </w:pPr>
      <w:rPr>
        <w:rFonts w:ascii="Courier New" w:hAnsi="Courier New" w:hint="default"/>
      </w:rPr>
    </w:lvl>
    <w:lvl w:ilvl="8" w:tplc="F7EA7C72" w:tentative="1">
      <w:start w:val="1"/>
      <w:numFmt w:val="bullet"/>
      <w:lvlText w:val=""/>
      <w:lvlJc w:val="left"/>
      <w:pPr>
        <w:ind w:left="6480" w:hanging="360"/>
      </w:pPr>
      <w:rPr>
        <w:rFonts w:ascii="Wingdings" w:hAnsi="Wingdings" w:hint="default"/>
      </w:rPr>
    </w:lvl>
  </w:abstractNum>
  <w:abstractNum w:abstractNumId="25" w15:restartNumberingAfterBreak="0">
    <w:nsid w:val="72F2053B"/>
    <w:multiLevelType w:val="hybridMultilevel"/>
    <w:tmpl w:val="A4E20ABE"/>
    <w:lvl w:ilvl="0" w:tplc="11BCAF14">
      <w:start w:val="1"/>
      <w:numFmt w:val="decimal"/>
      <w:lvlText w:val="%1."/>
      <w:lvlJc w:val="left"/>
      <w:pPr>
        <w:ind w:left="720" w:hanging="360"/>
      </w:pPr>
    </w:lvl>
    <w:lvl w:ilvl="1" w:tplc="FD122930" w:tentative="1">
      <w:start w:val="1"/>
      <w:numFmt w:val="lowerLetter"/>
      <w:lvlText w:val="%2."/>
      <w:lvlJc w:val="left"/>
      <w:pPr>
        <w:ind w:left="1440" w:hanging="360"/>
      </w:pPr>
    </w:lvl>
    <w:lvl w:ilvl="2" w:tplc="8C227B4A" w:tentative="1">
      <w:start w:val="1"/>
      <w:numFmt w:val="lowerRoman"/>
      <w:lvlText w:val="%3."/>
      <w:lvlJc w:val="right"/>
      <w:pPr>
        <w:ind w:left="2160" w:hanging="180"/>
      </w:pPr>
    </w:lvl>
    <w:lvl w:ilvl="3" w:tplc="311C689C" w:tentative="1">
      <w:start w:val="1"/>
      <w:numFmt w:val="decimal"/>
      <w:lvlText w:val="%4."/>
      <w:lvlJc w:val="left"/>
      <w:pPr>
        <w:ind w:left="2880" w:hanging="360"/>
      </w:pPr>
    </w:lvl>
    <w:lvl w:ilvl="4" w:tplc="A6DE3060" w:tentative="1">
      <w:start w:val="1"/>
      <w:numFmt w:val="lowerLetter"/>
      <w:lvlText w:val="%5."/>
      <w:lvlJc w:val="left"/>
      <w:pPr>
        <w:ind w:left="3600" w:hanging="360"/>
      </w:pPr>
    </w:lvl>
    <w:lvl w:ilvl="5" w:tplc="461C36FE" w:tentative="1">
      <w:start w:val="1"/>
      <w:numFmt w:val="lowerRoman"/>
      <w:lvlText w:val="%6."/>
      <w:lvlJc w:val="right"/>
      <w:pPr>
        <w:ind w:left="4320" w:hanging="180"/>
      </w:pPr>
    </w:lvl>
    <w:lvl w:ilvl="6" w:tplc="F95E432C" w:tentative="1">
      <w:start w:val="1"/>
      <w:numFmt w:val="decimal"/>
      <w:lvlText w:val="%7."/>
      <w:lvlJc w:val="left"/>
      <w:pPr>
        <w:ind w:left="5040" w:hanging="360"/>
      </w:pPr>
    </w:lvl>
    <w:lvl w:ilvl="7" w:tplc="46E64F7E" w:tentative="1">
      <w:start w:val="1"/>
      <w:numFmt w:val="lowerLetter"/>
      <w:lvlText w:val="%8."/>
      <w:lvlJc w:val="left"/>
      <w:pPr>
        <w:ind w:left="5760" w:hanging="360"/>
      </w:pPr>
    </w:lvl>
    <w:lvl w:ilvl="8" w:tplc="E4E01BE6" w:tentative="1">
      <w:start w:val="1"/>
      <w:numFmt w:val="lowerRoman"/>
      <w:lvlText w:val="%9."/>
      <w:lvlJc w:val="right"/>
      <w:pPr>
        <w:ind w:left="6480" w:hanging="180"/>
      </w:pPr>
    </w:lvl>
  </w:abstractNum>
  <w:abstractNum w:abstractNumId="26" w15:restartNumberingAfterBreak="0">
    <w:nsid w:val="737646C8"/>
    <w:multiLevelType w:val="multilevel"/>
    <w:tmpl w:val="32F09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98672A"/>
    <w:multiLevelType w:val="hybridMultilevel"/>
    <w:tmpl w:val="F16699EA"/>
    <w:lvl w:ilvl="0" w:tplc="F6025A92">
      <w:start w:val="1"/>
      <w:numFmt w:val="bullet"/>
      <w:lvlText w:val=""/>
      <w:lvlJc w:val="left"/>
      <w:pPr>
        <w:ind w:left="780" w:hanging="360"/>
      </w:pPr>
      <w:rPr>
        <w:rFonts w:ascii="Symbol" w:hAnsi="Symbol" w:hint="default"/>
      </w:rPr>
    </w:lvl>
    <w:lvl w:ilvl="1" w:tplc="1B7A5CDC" w:tentative="1">
      <w:start w:val="1"/>
      <w:numFmt w:val="bullet"/>
      <w:lvlText w:val="o"/>
      <w:lvlJc w:val="left"/>
      <w:pPr>
        <w:ind w:left="1500" w:hanging="360"/>
      </w:pPr>
      <w:rPr>
        <w:rFonts w:ascii="Courier New" w:hAnsi="Courier New" w:cs="Courier New" w:hint="default"/>
      </w:rPr>
    </w:lvl>
    <w:lvl w:ilvl="2" w:tplc="C0726FC2" w:tentative="1">
      <w:start w:val="1"/>
      <w:numFmt w:val="bullet"/>
      <w:lvlText w:val=""/>
      <w:lvlJc w:val="left"/>
      <w:pPr>
        <w:ind w:left="2220" w:hanging="360"/>
      </w:pPr>
      <w:rPr>
        <w:rFonts w:ascii="Wingdings" w:hAnsi="Wingdings" w:hint="default"/>
      </w:rPr>
    </w:lvl>
    <w:lvl w:ilvl="3" w:tplc="F4C83184" w:tentative="1">
      <w:start w:val="1"/>
      <w:numFmt w:val="bullet"/>
      <w:lvlText w:val=""/>
      <w:lvlJc w:val="left"/>
      <w:pPr>
        <w:ind w:left="2940" w:hanging="360"/>
      </w:pPr>
      <w:rPr>
        <w:rFonts w:ascii="Symbol" w:hAnsi="Symbol" w:hint="default"/>
      </w:rPr>
    </w:lvl>
    <w:lvl w:ilvl="4" w:tplc="1CE27D9C" w:tentative="1">
      <w:start w:val="1"/>
      <w:numFmt w:val="bullet"/>
      <w:lvlText w:val="o"/>
      <w:lvlJc w:val="left"/>
      <w:pPr>
        <w:ind w:left="3660" w:hanging="360"/>
      </w:pPr>
      <w:rPr>
        <w:rFonts w:ascii="Courier New" w:hAnsi="Courier New" w:cs="Courier New" w:hint="default"/>
      </w:rPr>
    </w:lvl>
    <w:lvl w:ilvl="5" w:tplc="3224DAC8" w:tentative="1">
      <w:start w:val="1"/>
      <w:numFmt w:val="bullet"/>
      <w:lvlText w:val=""/>
      <w:lvlJc w:val="left"/>
      <w:pPr>
        <w:ind w:left="4380" w:hanging="360"/>
      </w:pPr>
      <w:rPr>
        <w:rFonts w:ascii="Wingdings" w:hAnsi="Wingdings" w:hint="default"/>
      </w:rPr>
    </w:lvl>
    <w:lvl w:ilvl="6" w:tplc="A4A623E2" w:tentative="1">
      <w:start w:val="1"/>
      <w:numFmt w:val="bullet"/>
      <w:lvlText w:val=""/>
      <w:lvlJc w:val="left"/>
      <w:pPr>
        <w:ind w:left="5100" w:hanging="360"/>
      </w:pPr>
      <w:rPr>
        <w:rFonts w:ascii="Symbol" w:hAnsi="Symbol" w:hint="default"/>
      </w:rPr>
    </w:lvl>
    <w:lvl w:ilvl="7" w:tplc="16787628" w:tentative="1">
      <w:start w:val="1"/>
      <w:numFmt w:val="bullet"/>
      <w:lvlText w:val="o"/>
      <w:lvlJc w:val="left"/>
      <w:pPr>
        <w:ind w:left="5820" w:hanging="360"/>
      </w:pPr>
      <w:rPr>
        <w:rFonts w:ascii="Courier New" w:hAnsi="Courier New" w:cs="Courier New" w:hint="default"/>
      </w:rPr>
    </w:lvl>
    <w:lvl w:ilvl="8" w:tplc="58BED014" w:tentative="1">
      <w:start w:val="1"/>
      <w:numFmt w:val="bullet"/>
      <w:lvlText w:val=""/>
      <w:lvlJc w:val="left"/>
      <w:pPr>
        <w:ind w:left="6540" w:hanging="360"/>
      </w:pPr>
      <w:rPr>
        <w:rFonts w:ascii="Wingdings" w:hAnsi="Wingdings" w:hint="default"/>
      </w:rPr>
    </w:lvl>
  </w:abstractNum>
  <w:abstractNum w:abstractNumId="28" w15:restartNumberingAfterBreak="0">
    <w:nsid w:val="7D2E3455"/>
    <w:multiLevelType w:val="multilevel"/>
    <w:tmpl w:val="A522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8"/>
  </w:num>
  <w:num w:numId="3">
    <w:abstractNumId w:val="10"/>
  </w:num>
  <w:num w:numId="4">
    <w:abstractNumId w:val="22"/>
  </w:num>
  <w:num w:numId="5">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21"/>
  </w:num>
  <w:num w:numId="7">
    <w:abstractNumId w:val="25"/>
  </w:num>
  <w:num w:numId="8">
    <w:abstractNumId w:val="0"/>
  </w:num>
  <w:num w:numId="9">
    <w:abstractNumId w:val="2"/>
  </w:num>
  <w:num w:numId="10">
    <w:abstractNumId w:val="20"/>
  </w:num>
  <w:num w:numId="11">
    <w:abstractNumId w:val="6"/>
  </w:num>
  <w:num w:numId="12">
    <w:abstractNumId w:val="8"/>
  </w:num>
  <w:num w:numId="13">
    <w:abstractNumId w:val="1"/>
  </w:num>
  <w:num w:numId="14">
    <w:abstractNumId w:val="9"/>
  </w:num>
  <w:num w:numId="15">
    <w:abstractNumId w:val="13"/>
  </w:num>
  <w:num w:numId="16">
    <w:abstractNumId w:val="13"/>
  </w:num>
  <w:num w:numId="17">
    <w:abstractNumId w:val="3"/>
  </w:num>
  <w:num w:numId="18">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24"/>
  </w:num>
  <w:num w:numId="20">
    <w:abstractNumId w:val="14"/>
  </w:num>
  <w:num w:numId="21">
    <w:abstractNumId w:val="4"/>
  </w:num>
  <w:num w:numId="22">
    <w:abstractNumId w:val="12"/>
  </w:num>
  <w:num w:numId="23">
    <w:abstractNumId w:val="5"/>
  </w:num>
  <w:num w:numId="24">
    <w:abstractNumId w:val="16"/>
  </w:num>
  <w:num w:numId="25">
    <w:abstractNumId w:val="19"/>
  </w:num>
  <w:num w:numId="26">
    <w:abstractNumId w:val="27"/>
  </w:num>
  <w:num w:numId="27">
    <w:abstractNumId w:val="7"/>
  </w:num>
  <w:num w:numId="28">
    <w:abstractNumId w:val="17"/>
  </w:num>
  <w:num w:numId="29">
    <w:abstractNumId w:val="23"/>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joni, Vojsava">
    <w15:presenceInfo w15:providerId="AD" w15:userId="S::Vojsava.Gjoni@usd.edu::4107883d-b04a-44b4-afd7-3f5fc3131fb6"/>
  </w15:person>
  <w15:person w15:author="Wesner, Jeff S">
    <w15:presenceInfo w15:providerId="AD" w15:userId="S::Jeff.Wesner@usd.edu::03cd2d55-ec98-46a5-894b-dc5c67f932ae"/>
  </w15:person>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spelling="clean" w:grammar="clean"/>
  <w:trackRevision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B6B"/>
    <w:rsid w:val="00001137"/>
    <w:rsid w:val="00001C12"/>
    <w:rsid w:val="0000264B"/>
    <w:rsid w:val="00002F5E"/>
    <w:rsid w:val="000033D2"/>
    <w:rsid w:val="00003C98"/>
    <w:rsid w:val="00003CAA"/>
    <w:rsid w:val="0000410C"/>
    <w:rsid w:val="00004D3A"/>
    <w:rsid w:val="00006129"/>
    <w:rsid w:val="0000612B"/>
    <w:rsid w:val="0001066E"/>
    <w:rsid w:val="00010C8D"/>
    <w:rsid w:val="00011826"/>
    <w:rsid w:val="000119D7"/>
    <w:rsid w:val="00012D24"/>
    <w:rsid w:val="0001375C"/>
    <w:rsid w:val="00013935"/>
    <w:rsid w:val="0001525F"/>
    <w:rsid w:val="0001618E"/>
    <w:rsid w:val="00016C71"/>
    <w:rsid w:val="000179DF"/>
    <w:rsid w:val="00020EC5"/>
    <w:rsid w:val="00020F01"/>
    <w:rsid w:val="00021066"/>
    <w:rsid w:val="0002122F"/>
    <w:rsid w:val="00022126"/>
    <w:rsid w:val="00022B76"/>
    <w:rsid w:val="00026529"/>
    <w:rsid w:val="00026A48"/>
    <w:rsid w:val="000275EC"/>
    <w:rsid w:val="000307D9"/>
    <w:rsid w:val="00031BEA"/>
    <w:rsid w:val="00031EA7"/>
    <w:rsid w:val="00031FCB"/>
    <w:rsid w:val="000345C0"/>
    <w:rsid w:val="00035E5A"/>
    <w:rsid w:val="00037C8E"/>
    <w:rsid w:val="00040BB5"/>
    <w:rsid w:val="000430FB"/>
    <w:rsid w:val="00043426"/>
    <w:rsid w:val="0004394C"/>
    <w:rsid w:val="00045865"/>
    <w:rsid w:val="0004650E"/>
    <w:rsid w:val="00046CEE"/>
    <w:rsid w:val="00047526"/>
    <w:rsid w:val="00047648"/>
    <w:rsid w:val="0005094D"/>
    <w:rsid w:val="000524A0"/>
    <w:rsid w:val="00052D80"/>
    <w:rsid w:val="000534DA"/>
    <w:rsid w:val="00053A9B"/>
    <w:rsid w:val="0005412E"/>
    <w:rsid w:val="00054282"/>
    <w:rsid w:val="000548B0"/>
    <w:rsid w:val="00054B5B"/>
    <w:rsid w:val="00054CB3"/>
    <w:rsid w:val="0005612F"/>
    <w:rsid w:val="00056E90"/>
    <w:rsid w:val="00063244"/>
    <w:rsid w:val="00063A65"/>
    <w:rsid w:val="00063B3F"/>
    <w:rsid w:val="00063CFF"/>
    <w:rsid w:val="000664A1"/>
    <w:rsid w:val="000677E4"/>
    <w:rsid w:val="00067AE8"/>
    <w:rsid w:val="00070EB3"/>
    <w:rsid w:val="00071E84"/>
    <w:rsid w:val="00072DC6"/>
    <w:rsid w:val="000745E7"/>
    <w:rsid w:val="0007554C"/>
    <w:rsid w:val="0007580C"/>
    <w:rsid w:val="00076085"/>
    <w:rsid w:val="000760FF"/>
    <w:rsid w:val="00081094"/>
    <w:rsid w:val="00081DC4"/>
    <w:rsid w:val="000824D2"/>
    <w:rsid w:val="00083392"/>
    <w:rsid w:val="000834A9"/>
    <w:rsid w:val="000835B2"/>
    <w:rsid w:val="00083C7E"/>
    <w:rsid w:val="00084282"/>
    <w:rsid w:val="000865D1"/>
    <w:rsid w:val="00086967"/>
    <w:rsid w:val="000873B1"/>
    <w:rsid w:val="00090626"/>
    <w:rsid w:val="00090B58"/>
    <w:rsid w:val="00093AAC"/>
    <w:rsid w:val="00093AC8"/>
    <w:rsid w:val="00093C9A"/>
    <w:rsid w:val="000948C3"/>
    <w:rsid w:val="000956C1"/>
    <w:rsid w:val="00095E01"/>
    <w:rsid w:val="00097828"/>
    <w:rsid w:val="00097CB8"/>
    <w:rsid w:val="000A0053"/>
    <w:rsid w:val="000A04CC"/>
    <w:rsid w:val="000A06C3"/>
    <w:rsid w:val="000A1BD7"/>
    <w:rsid w:val="000A2FF8"/>
    <w:rsid w:val="000A432B"/>
    <w:rsid w:val="000A53C0"/>
    <w:rsid w:val="000A5BC9"/>
    <w:rsid w:val="000A7B12"/>
    <w:rsid w:val="000B13A4"/>
    <w:rsid w:val="000B26BF"/>
    <w:rsid w:val="000B32E5"/>
    <w:rsid w:val="000B346D"/>
    <w:rsid w:val="000B3556"/>
    <w:rsid w:val="000B3BE4"/>
    <w:rsid w:val="000B514B"/>
    <w:rsid w:val="000B744D"/>
    <w:rsid w:val="000B7B0E"/>
    <w:rsid w:val="000C01C0"/>
    <w:rsid w:val="000C0634"/>
    <w:rsid w:val="000C07F0"/>
    <w:rsid w:val="000C0B86"/>
    <w:rsid w:val="000C32B6"/>
    <w:rsid w:val="000C5148"/>
    <w:rsid w:val="000C59AC"/>
    <w:rsid w:val="000C5FAC"/>
    <w:rsid w:val="000C6B0D"/>
    <w:rsid w:val="000C7016"/>
    <w:rsid w:val="000D22AD"/>
    <w:rsid w:val="000D2706"/>
    <w:rsid w:val="000D281A"/>
    <w:rsid w:val="000D3529"/>
    <w:rsid w:val="000D40E6"/>
    <w:rsid w:val="000D4A3F"/>
    <w:rsid w:val="000D63A6"/>
    <w:rsid w:val="000E0EC0"/>
    <w:rsid w:val="000E15E0"/>
    <w:rsid w:val="000E3A96"/>
    <w:rsid w:val="000E4384"/>
    <w:rsid w:val="000E6210"/>
    <w:rsid w:val="000E6FE0"/>
    <w:rsid w:val="000E7EBF"/>
    <w:rsid w:val="000F0899"/>
    <w:rsid w:val="000F1211"/>
    <w:rsid w:val="000F32D1"/>
    <w:rsid w:val="000F3544"/>
    <w:rsid w:val="000F3F75"/>
    <w:rsid w:val="000F4579"/>
    <w:rsid w:val="000F4957"/>
    <w:rsid w:val="000F502D"/>
    <w:rsid w:val="000F56AA"/>
    <w:rsid w:val="000F6402"/>
    <w:rsid w:val="000F6897"/>
    <w:rsid w:val="000F7244"/>
    <w:rsid w:val="000F79B6"/>
    <w:rsid w:val="000F7CD8"/>
    <w:rsid w:val="000F7E55"/>
    <w:rsid w:val="0010083A"/>
    <w:rsid w:val="00100EC7"/>
    <w:rsid w:val="001026E6"/>
    <w:rsid w:val="001037A8"/>
    <w:rsid w:val="001053A6"/>
    <w:rsid w:val="00105D80"/>
    <w:rsid w:val="001063A5"/>
    <w:rsid w:val="00106DA0"/>
    <w:rsid w:val="00107061"/>
    <w:rsid w:val="001073DF"/>
    <w:rsid w:val="0011052B"/>
    <w:rsid w:val="001106CE"/>
    <w:rsid w:val="00112414"/>
    <w:rsid w:val="001124AA"/>
    <w:rsid w:val="00113A84"/>
    <w:rsid w:val="00114458"/>
    <w:rsid w:val="001149E8"/>
    <w:rsid w:val="0011526E"/>
    <w:rsid w:val="00116000"/>
    <w:rsid w:val="001166F9"/>
    <w:rsid w:val="001171EE"/>
    <w:rsid w:val="001174AC"/>
    <w:rsid w:val="00120AAC"/>
    <w:rsid w:val="00121339"/>
    <w:rsid w:val="001235DC"/>
    <w:rsid w:val="001248CE"/>
    <w:rsid w:val="00124E11"/>
    <w:rsid w:val="00125C6B"/>
    <w:rsid w:val="0012644A"/>
    <w:rsid w:val="00126C53"/>
    <w:rsid w:val="001272A6"/>
    <w:rsid w:val="00130238"/>
    <w:rsid w:val="00130324"/>
    <w:rsid w:val="0013163E"/>
    <w:rsid w:val="00132797"/>
    <w:rsid w:val="00133176"/>
    <w:rsid w:val="0013340F"/>
    <w:rsid w:val="00133580"/>
    <w:rsid w:val="001345B2"/>
    <w:rsid w:val="00135EEC"/>
    <w:rsid w:val="0013647E"/>
    <w:rsid w:val="00136C6A"/>
    <w:rsid w:val="00136ECC"/>
    <w:rsid w:val="001372CD"/>
    <w:rsid w:val="00137DE6"/>
    <w:rsid w:val="00140473"/>
    <w:rsid w:val="00142BE1"/>
    <w:rsid w:val="001440E0"/>
    <w:rsid w:val="00145BDB"/>
    <w:rsid w:val="00145BDE"/>
    <w:rsid w:val="00145D78"/>
    <w:rsid w:val="001467A1"/>
    <w:rsid w:val="001504F0"/>
    <w:rsid w:val="001507B3"/>
    <w:rsid w:val="00152431"/>
    <w:rsid w:val="001538B2"/>
    <w:rsid w:val="001548CD"/>
    <w:rsid w:val="00162AAE"/>
    <w:rsid w:val="0016776C"/>
    <w:rsid w:val="00167791"/>
    <w:rsid w:val="0017024A"/>
    <w:rsid w:val="00170896"/>
    <w:rsid w:val="00171B5B"/>
    <w:rsid w:val="001728A5"/>
    <w:rsid w:val="00172F3B"/>
    <w:rsid w:val="00173A04"/>
    <w:rsid w:val="00174B96"/>
    <w:rsid w:val="001753E4"/>
    <w:rsid w:val="001760D5"/>
    <w:rsid w:val="00180F3B"/>
    <w:rsid w:val="00181BA1"/>
    <w:rsid w:val="001821A4"/>
    <w:rsid w:val="00183CB3"/>
    <w:rsid w:val="00183CCA"/>
    <w:rsid w:val="001857BB"/>
    <w:rsid w:val="0018591B"/>
    <w:rsid w:val="0018722D"/>
    <w:rsid w:val="001900AA"/>
    <w:rsid w:val="00191FDD"/>
    <w:rsid w:val="001923C8"/>
    <w:rsid w:val="001951E2"/>
    <w:rsid w:val="0019618C"/>
    <w:rsid w:val="001A21E8"/>
    <w:rsid w:val="001A29E6"/>
    <w:rsid w:val="001A2B9D"/>
    <w:rsid w:val="001A6C1E"/>
    <w:rsid w:val="001A6F4B"/>
    <w:rsid w:val="001B0C83"/>
    <w:rsid w:val="001B1BB9"/>
    <w:rsid w:val="001B2867"/>
    <w:rsid w:val="001B2DFE"/>
    <w:rsid w:val="001B3390"/>
    <w:rsid w:val="001B3E3D"/>
    <w:rsid w:val="001B421A"/>
    <w:rsid w:val="001B512B"/>
    <w:rsid w:val="001B53DF"/>
    <w:rsid w:val="001B5D02"/>
    <w:rsid w:val="001B5F76"/>
    <w:rsid w:val="001B66CA"/>
    <w:rsid w:val="001B6A59"/>
    <w:rsid w:val="001B6CE8"/>
    <w:rsid w:val="001B79B5"/>
    <w:rsid w:val="001B7FEA"/>
    <w:rsid w:val="001C1A3C"/>
    <w:rsid w:val="001C23EF"/>
    <w:rsid w:val="001C3645"/>
    <w:rsid w:val="001C3955"/>
    <w:rsid w:val="001C5FB0"/>
    <w:rsid w:val="001C6552"/>
    <w:rsid w:val="001C6E16"/>
    <w:rsid w:val="001C773D"/>
    <w:rsid w:val="001C7F3B"/>
    <w:rsid w:val="001D0202"/>
    <w:rsid w:val="001D127D"/>
    <w:rsid w:val="001D1537"/>
    <w:rsid w:val="001D23AE"/>
    <w:rsid w:val="001D29DF"/>
    <w:rsid w:val="001D417E"/>
    <w:rsid w:val="001D560E"/>
    <w:rsid w:val="001D7DFA"/>
    <w:rsid w:val="001E0059"/>
    <w:rsid w:val="001E078B"/>
    <w:rsid w:val="001E0C89"/>
    <w:rsid w:val="001E1682"/>
    <w:rsid w:val="001E38B3"/>
    <w:rsid w:val="001E3B68"/>
    <w:rsid w:val="001E3DEF"/>
    <w:rsid w:val="001E4F96"/>
    <w:rsid w:val="001E576E"/>
    <w:rsid w:val="001E5809"/>
    <w:rsid w:val="001E5989"/>
    <w:rsid w:val="001E6135"/>
    <w:rsid w:val="001F03EF"/>
    <w:rsid w:val="001F1057"/>
    <w:rsid w:val="001F14BF"/>
    <w:rsid w:val="001F1D1D"/>
    <w:rsid w:val="001F1F3D"/>
    <w:rsid w:val="001F1FEF"/>
    <w:rsid w:val="001F2113"/>
    <w:rsid w:val="001F3861"/>
    <w:rsid w:val="001F3907"/>
    <w:rsid w:val="001F4AD6"/>
    <w:rsid w:val="001F54B1"/>
    <w:rsid w:val="001F6C40"/>
    <w:rsid w:val="001F742F"/>
    <w:rsid w:val="001F7F59"/>
    <w:rsid w:val="00200D40"/>
    <w:rsid w:val="00200EF1"/>
    <w:rsid w:val="00203414"/>
    <w:rsid w:val="0020711F"/>
    <w:rsid w:val="002075BB"/>
    <w:rsid w:val="002079D2"/>
    <w:rsid w:val="00207BF8"/>
    <w:rsid w:val="002126FE"/>
    <w:rsid w:val="00212B46"/>
    <w:rsid w:val="00214C47"/>
    <w:rsid w:val="0021523F"/>
    <w:rsid w:val="00215E3C"/>
    <w:rsid w:val="0021648F"/>
    <w:rsid w:val="0021777B"/>
    <w:rsid w:val="002178D2"/>
    <w:rsid w:val="002178E5"/>
    <w:rsid w:val="00217B88"/>
    <w:rsid w:val="00220776"/>
    <w:rsid w:val="0022139C"/>
    <w:rsid w:val="00221E76"/>
    <w:rsid w:val="00224277"/>
    <w:rsid w:val="0022452E"/>
    <w:rsid w:val="002257FA"/>
    <w:rsid w:val="00225CD6"/>
    <w:rsid w:val="00225DA7"/>
    <w:rsid w:val="00227713"/>
    <w:rsid w:val="002304CC"/>
    <w:rsid w:val="002335B8"/>
    <w:rsid w:val="00234035"/>
    <w:rsid w:val="00235B72"/>
    <w:rsid w:val="00236370"/>
    <w:rsid w:val="00237C0E"/>
    <w:rsid w:val="00240D6E"/>
    <w:rsid w:val="00241028"/>
    <w:rsid w:val="00241919"/>
    <w:rsid w:val="00245987"/>
    <w:rsid w:val="00245F2D"/>
    <w:rsid w:val="00246ED0"/>
    <w:rsid w:val="0024721D"/>
    <w:rsid w:val="00247426"/>
    <w:rsid w:val="00247763"/>
    <w:rsid w:val="00247F68"/>
    <w:rsid w:val="00250226"/>
    <w:rsid w:val="00251CCB"/>
    <w:rsid w:val="002525CA"/>
    <w:rsid w:val="002543ED"/>
    <w:rsid w:val="0025463A"/>
    <w:rsid w:val="00254AC0"/>
    <w:rsid w:val="00254AD4"/>
    <w:rsid w:val="00256353"/>
    <w:rsid w:val="002568A4"/>
    <w:rsid w:val="002602D6"/>
    <w:rsid w:val="00260E56"/>
    <w:rsid w:val="0026190C"/>
    <w:rsid w:val="00263409"/>
    <w:rsid w:val="0026388A"/>
    <w:rsid w:val="002644DE"/>
    <w:rsid w:val="00264933"/>
    <w:rsid w:val="00264B14"/>
    <w:rsid w:val="00264E95"/>
    <w:rsid w:val="0026527A"/>
    <w:rsid w:val="002661C6"/>
    <w:rsid w:val="00267D80"/>
    <w:rsid w:val="002701B3"/>
    <w:rsid w:val="00272311"/>
    <w:rsid w:val="00273099"/>
    <w:rsid w:val="002741EA"/>
    <w:rsid w:val="00275830"/>
    <w:rsid w:val="00275857"/>
    <w:rsid w:val="00276222"/>
    <w:rsid w:val="0027737E"/>
    <w:rsid w:val="00280196"/>
    <w:rsid w:val="00280DAE"/>
    <w:rsid w:val="0028270C"/>
    <w:rsid w:val="00283B12"/>
    <w:rsid w:val="002840BE"/>
    <w:rsid w:val="00284FE3"/>
    <w:rsid w:val="002855E3"/>
    <w:rsid w:val="00286182"/>
    <w:rsid w:val="00286E7D"/>
    <w:rsid w:val="00287677"/>
    <w:rsid w:val="002876BA"/>
    <w:rsid w:val="00291238"/>
    <w:rsid w:val="00292677"/>
    <w:rsid w:val="00292EEF"/>
    <w:rsid w:val="0029406D"/>
    <w:rsid w:val="00295D2F"/>
    <w:rsid w:val="00296337"/>
    <w:rsid w:val="0029743E"/>
    <w:rsid w:val="0029790F"/>
    <w:rsid w:val="00297C2A"/>
    <w:rsid w:val="002A1034"/>
    <w:rsid w:val="002A1C67"/>
    <w:rsid w:val="002A32D7"/>
    <w:rsid w:val="002A3CEC"/>
    <w:rsid w:val="002A3DC8"/>
    <w:rsid w:val="002A3F7F"/>
    <w:rsid w:val="002A542E"/>
    <w:rsid w:val="002A54D6"/>
    <w:rsid w:val="002A5EAD"/>
    <w:rsid w:val="002A63D5"/>
    <w:rsid w:val="002A6598"/>
    <w:rsid w:val="002B00E4"/>
    <w:rsid w:val="002B0C2A"/>
    <w:rsid w:val="002B0ED3"/>
    <w:rsid w:val="002B1B1D"/>
    <w:rsid w:val="002B1B46"/>
    <w:rsid w:val="002B1B47"/>
    <w:rsid w:val="002B2165"/>
    <w:rsid w:val="002B39D4"/>
    <w:rsid w:val="002B41BD"/>
    <w:rsid w:val="002B4468"/>
    <w:rsid w:val="002B6D82"/>
    <w:rsid w:val="002B7E4B"/>
    <w:rsid w:val="002C35CC"/>
    <w:rsid w:val="002C3A06"/>
    <w:rsid w:val="002C3BD7"/>
    <w:rsid w:val="002C48FC"/>
    <w:rsid w:val="002C4B0F"/>
    <w:rsid w:val="002C4BFE"/>
    <w:rsid w:val="002D109E"/>
    <w:rsid w:val="002D361A"/>
    <w:rsid w:val="002D3921"/>
    <w:rsid w:val="002D58FE"/>
    <w:rsid w:val="002D5C26"/>
    <w:rsid w:val="002D5D91"/>
    <w:rsid w:val="002D5DDE"/>
    <w:rsid w:val="002D5F83"/>
    <w:rsid w:val="002D76CC"/>
    <w:rsid w:val="002D77B4"/>
    <w:rsid w:val="002E0636"/>
    <w:rsid w:val="002E0C2B"/>
    <w:rsid w:val="002E1217"/>
    <w:rsid w:val="002E19D8"/>
    <w:rsid w:val="002E1ABB"/>
    <w:rsid w:val="002E27A9"/>
    <w:rsid w:val="002E2B07"/>
    <w:rsid w:val="002E2E4E"/>
    <w:rsid w:val="002E2F97"/>
    <w:rsid w:val="002E3673"/>
    <w:rsid w:val="002E3D5A"/>
    <w:rsid w:val="002E4EA8"/>
    <w:rsid w:val="002E5FCC"/>
    <w:rsid w:val="002E63A5"/>
    <w:rsid w:val="002F076F"/>
    <w:rsid w:val="002F175C"/>
    <w:rsid w:val="002F1DE1"/>
    <w:rsid w:val="002F26BB"/>
    <w:rsid w:val="002F2862"/>
    <w:rsid w:val="002F295E"/>
    <w:rsid w:val="002F310E"/>
    <w:rsid w:val="002F3359"/>
    <w:rsid w:val="002F3CC3"/>
    <w:rsid w:val="002F3F43"/>
    <w:rsid w:val="002F5951"/>
    <w:rsid w:val="002F5D02"/>
    <w:rsid w:val="003010F3"/>
    <w:rsid w:val="00301937"/>
    <w:rsid w:val="00302260"/>
    <w:rsid w:val="003034F2"/>
    <w:rsid w:val="003035E1"/>
    <w:rsid w:val="00303EC6"/>
    <w:rsid w:val="00303FBC"/>
    <w:rsid w:val="00303FE0"/>
    <w:rsid w:val="00304D17"/>
    <w:rsid w:val="00310208"/>
    <w:rsid w:val="003111A0"/>
    <w:rsid w:val="00313B89"/>
    <w:rsid w:val="00314109"/>
    <w:rsid w:val="003144AD"/>
    <w:rsid w:val="00320567"/>
    <w:rsid w:val="00321449"/>
    <w:rsid w:val="00321D34"/>
    <w:rsid w:val="003236E1"/>
    <w:rsid w:val="0032477D"/>
    <w:rsid w:val="00326DD4"/>
    <w:rsid w:val="003301A8"/>
    <w:rsid w:val="00331185"/>
    <w:rsid w:val="003314EA"/>
    <w:rsid w:val="00332A36"/>
    <w:rsid w:val="00332FAE"/>
    <w:rsid w:val="00333230"/>
    <w:rsid w:val="00334311"/>
    <w:rsid w:val="00336475"/>
    <w:rsid w:val="00336C0C"/>
    <w:rsid w:val="00336C1C"/>
    <w:rsid w:val="00337689"/>
    <w:rsid w:val="00337D50"/>
    <w:rsid w:val="00341590"/>
    <w:rsid w:val="003446E2"/>
    <w:rsid w:val="003449DE"/>
    <w:rsid w:val="003513EF"/>
    <w:rsid w:val="00351BCB"/>
    <w:rsid w:val="00351DEE"/>
    <w:rsid w:val="00352114"/>
    <w:rsid w:val="00353679"/>
    <w:rsid w:val="00353DB7"/>
    <w:rsid w:val="003540E1"/>
    <w:rsid w:val="003555B7"/>
    <w:rsid w:val="00356007"/>
    <w:rsid w:val="00357246"/>
    <w:rsid w:val="00357A35"/>
    <w:rsid w:val="003621D6"/>
    <w:rsid w:val="00362C1B"/>
    <w:rsid w:val="00362F9B"/>
    <w:rsid w:val="003635DD"/>
    <w:rsid w:val="003639F7"/>
    <w:rsid w:val="0036477C"/>
    <w:rsid w:val="00364E7F"/>
    <w:rsid w:val="003651B7"/>
    <w:rsid w:val="0036571B"/>
    <w:rsid w:val="00366B2B"/>
    <w:rsid w:val="003679AC"/>
    <w:rsid w:val="00367E4E"/>
    <w:rsid w:val="0037011B"/>
    <w:rsid w:val="003705FE"/>
    <w:rsid w:val="003706FF"/>
    <w:rsid w:val="00370A76"/>
    <w:rsid w:val="00370F4B"/>
    <w:rsid w:val="00371A8E"/>
    <w:rsid w:val="00371ACE"/>
    <w:rsid w:val="00372E69"/>
    <w:rsid w:val="00373C80"/>
    <w:rsid w:val="003744DC"/>
    <w:rsid w:val="0037644A"/>
    <w:rsid w:val="00376818"/>
    <w:rsid w:val="00377138"/>
    <w:rsid w:val="0037745F"/>
    <w:rsid w:val="00377853"/>
    <w:rsid w:val="00380963"/>
    <w:rsid w:val="00380CF8"/>
    <w:rsid w:val="003814BE"/>
    <w:rsid w:val="003819D3"/>
    <w:rsid w:val="00381A3B"/>
    <w:rsid w:val="00381CE9"/>
    <w:rsid w:val="00381DC8"/>
    <w:rsid w:val="0038242C"/>
    <w:rsid w:val="003829F7"/>
    <w:rsid w:val="00384AD0"/>
    <w:rsid w:val="00385322"/>
    <w:rsid w:val="0038762C"/>
    <w:rsid w:val="00387A9F"/>
    <w:rsid w:val="00387C10"/>
    <w:rsid w:val="00387FB9"/>
    <w:rsid w:val="00390D41"/>
    <w:rsid w:val="003912A8"/>
    <w:rsid w:val="00391C8B"/>
    <w:rsid w:val="0039291B"/>
    <w:rsid w:val="00393CB9"/>
    <w:rsid w:val="00393D65"/>
    <w:rsid w:val="003964FF"/>
    <w:rsid w:val="0039698D"/>
    <w:rsid w:val="003972F3"/>
    <w:rsid w:val="00397C91"/>
    <w:rsid w:val="003A0180"/>
    <w:rsid w:val="003A0E8D"/>
    <w:rsid w:val="003A102F"/>
    <w:rsid w:val="003A1BF5"/>
    <w:rsid w:val="003A32B7"/>
    <w:rsid w:val="003A3BA2"/>
    <w:rsid w:val="003B0625"/>
    <w:rsid w:val="003B0ADD"/>
    <w:rsid w:val="003B1455"/>
    <w:rsid w:val="003B1C0D"/>
    <w:rsid w:val="003B1F15"/>
    <w:rsid w:val="003B3B9E"/>
    <w:rsid w:val="003B57A9"/>
    <w:rsid w:val="003B6905"/>
    <w:rsid w:val="003C0D28"/>
    <w:rsid w:val="003C1B77"/>
    <w:rsid w:val="003C2569"/>
    <w:rsid w:val="003C366D"/>
    <w:rsid w:val="003C377D"/>
    <w:rsid w:val="003C3C21"/>
    <w:rsid w:val="003C4C57"/>
    <w:rsid w:val="003C6C49"/>
    <w:rsid w:val="003C6F07"/>
    <w:rsid w:val="003D0D0F"/>
    <w:rsid w:val="003D181B"/>
    <w:rsid w:val="003D2CAF"/>
    <w:rsid w:val="003D32D4"/>
    <w:rsid w:val="003D3B18"/>
    <w:rsid w:val="003D5AC9"/>
    <w:rsid w:val="003D5D02"/>
    <w:rsid w:val="003D6622"/>
    <w:rsid w:val="003D7A21"/>
    <w:rsid w:val="003E1CE4"/>
    <w:rsid w:val="003E4FF5"/>
    <w:rsid w:val="003E5A31"/>
    <w:rsid w:val="003E7935"/>
    <w:rsid w:val="003E7BCC"/>
    <w:rsid w:val="003E7E3D"/>
    <w:rsid w:val="003F141E"/>
    <w:rsid w:val="003F1444"/>
    <w:rsid w:val="003F294C"/>
    <w:rsid w:val="003F2CCC"/>
    <w:rsid w:val="003F2D2F"/>
    <w:rsid w:val="003F2E96"/>
    <w:rsid w:val="003F5A63"/>
    <w:rsid w:val="003F76FA"/>
    <w:rsid w:val="003F7B05"/>
    <w:rsid w:val="003F7C2A"/>
    <w:rsid w:val="004002CD"/>
    <w:rsid w:val="00400580"/>
    <w:rsid w:val="004006A7"/>
    <w:rsid w:val="004012FC"/>
    <w:rsid w:val="00401409"/>
    <w:rsid w:val="004041DC"/>
    <w:rsid w:val="00404B98"/>
    <w:rsid w:val="00404BD7"/>
    <w:rsid w:val="004053D0"/>
    <w:rsid w:val="00406945"/>
    <w:rsid w:val="00411F8B"/>
    <w:rsid w:val="00412243"/>
    <w:rsid w:val="00414533"/>
    <w:rsid w:val="0041460A"/>
    <w:rsid w:val="00415877"/>
    <w:rsid w:val="00415E92"/>
    <w:rsid w:val="00416B8D"/>
    <w:rsid w:val="00416BA1"/>
    <w:rsid w:val="00416C10"/>
    <w:rsid w:val="004179BD"/>
    <w:rsid w:val="00417C5F"/>
    <w:rsid w:val="00420A95"/>
    <w:rsid w:val="00420E8F"/>
    <w:rsid w:val="00422B19"/>
    <w:rsid w:val="00422EAB"/>
    <w:rsid w:val="00423F0D"/>
    <w:rsid w:val="00424499"/>
    <w:rsid w:val="00425E60"/>
    <w:rsid w:val="00426326"/>
    <w:rsid w:val="004267AB"/>
    <w:rsid w:val="004267F9"/>
    <w:rsid w:val="00427B4E"/>
    <w:rsid w:val="00427ED8"/>
    <w:rsid w:val="00431144"/>
    <w:rsid w:val="004315E9"/>
    <w:rsid w:val="0043279A"/>
    <w:rsid w:val="00433324"/>
    <w:rsid w:val="00434327"/>
    <w:rsid w:val="00436A7E"/>
    <w:rsid w:val="0044167B"/>
    <w:rsid w:val="004419EF"/>
    <w:rsid w:val="00441CBE"/>
    <w:rsid w:val="00441E81"/>
    <w:rsid w:val="00442EB7"/>
    <w:rsid w:val="0044335D"/>
    <w:rsid w:val="004437C7"/>
    <w:rsid w:val="00443A8A"/>
    <w:rsid w:val="00443BDD"/>
    <w:rsid w:val="004445E8"/>
    <w:rsid w:val="004450F6"/>
    <w:rsid w:val="004456EA"/>
    <w:rsid w:val="00447791"/>
    <w:rsid w:val="0044799D"/>
    <w:rsid w:val="004506DA"/>
    <w:rsid w:val="004506DE"/>
    <w:rsid w:val="00450AC3"/>
    <w:rsid w:val="00451BAF"/>
    <w:rsid w:val="00451D01"/>
    <w:rsid w:val="0045318E"/>
    <w:rsid w:val="00455604"/>
    <w:rsid w:val="00457BA5"/>
    <w:rsid w:val="00460D20"/>
    <w:rsid w:val="00460F49"/>
    <w:rsid w:val="00461AF9"/>
    <w:rsid w:val="00461CA3"/>
    <w:rsid w:val="00462331"/>
    <w:rsid w:val="0046295F"/>
    <w:rsid w:val="00467164"/>
    <w:rsid w:val="004671E9"/>
    <w:rsid w:val="00470A35"/>
    <w:rsid w:val="00470B0C"/>
    <w:rsid w:val="00470CB3"/>
    <w:rsid w:val="0047159E"/>
    <w:rsid w:val="00471B55"/>
    <w:rsid w:val="0047535A"/>
    <w:rsid w:val="004815D4"/>
    <w:rsid w:val="00481BF0"/>
    <w:rsid w:val="00481E0E"/>
    <w:rsid w:val="00482629"/>
    <w:rsid w:val="00483A6D"/>
    <w:rsid w:val="004845ED"/>
    <w:rsid w:val="00485C96"/>
    <w:rsid w:val="0048610F"/>
    <w:rsid w:val="00486A0A"/>
    <w:rsid w:val="00487182"/>
    <w:rsid w:val="00487987"/>
    <w:rsid w:val="004909DC"/>
    <w:rsid w:val="00490BAB"/>
    <w:rsid w:val="00492AAA"/>
    <w:rsid w:val="00492E4C"/>
    <w:rsid w:val="004932E6"/>
    <w:rsid w:val="00493329"/>
    <w:rsid w:val="0049366D"/>
    <w:rsid w:val="00493807"/>
    <w:rsid w:val="0049408C"/>
    <w:rsid w:val="00495BF0"/>
    <w:rsid w:val="004961B0"/>
    <w:rsid w:val="00496C79"/>
    <w:rsid w:val="004974BC"/>
    <w:rsid w:val="004974E4"/>
    <w:rsid w:val="004A1792"/>
    <w:rsid w:val="004A290E"/>
    <w:rsid w:val="004A2C14"/>
    <w:rsid w:val="004A50DA"/>
    <w:rsid w:val="004A599F"/>
    <w:rsid w:val="004A705D"/>
    <w:rsid w:val="004A7C5E"/>
    <w:rsid w:val="004B003C"/>
    <w:rsid w:val="004B02F0"/>
    <w:rsid w:val="004B04DD"/>
    <w:rsid w:val="004B27DA"/>
    <w:rsid w:val="004B2E98"/>
    <w:rsid w:val="004B36E1"/>
    <w:rsid w:val="004B3D8C"/>
    <w:rsid w:val="004B4378"/>
    <w:rsid w:val="004B4BA1"/>
    <w:rsid w:val="004B535D"/>
    <w:rsid w:val="004B6089"/>
    <w:rsid w:val="004B6AE7"/>
    <w:rsid w:val="004B7998"/>
    <w:rsid w:val="004C05B0"/>
    <w:rsid w:val="004C0879"/>
    <w:rsid w:val="004C09E3"/>
    <w:rsid w:val="004C1ECD"/>
    <w:rsid w:val="004C1FE2"/>
    <w:rsid w:val="004C438A"/>
    <w:rsid w:val="004C4A5D"/>
    <w:rsid w:val="004C4C08"/>
    <w:rsid w:val="004C764F"/>
    <w:rsid w:val="004D1475"/>
    <w:rsid w:val="004D29F3"/>
    <w:rsid w:val="004D59F8"/>
    <w:rsid w:val="004D625A"/>
    <w:rsid w:val="004D63C4"/>
    <w:rsid w:val="004D6F3C"/>
    <w:rsid w:val="004D7DE7"/>
    <w:rsid w:val="004E0634"/>
    <w:rsid w:val="004E0D78"/>
    <w:rsid w:val="004E1D38"/>
    <w:rsid w:val="004E31A0"/>
    <w:rsid w:val="004E3AF3"/>
    <w:rsid w:val="004E4749"/>
    <w:rsid w:val="004E4DB3"/>
    <w:rsid w:val="004E571A"/>
    <w:rsid w:val="004E6893"/>
    <w:rsid w:val="004E6D37"/>
    <w:rsid w:val="004F0BBA"/>
    <w:rsid w:val="004F109F"/>
    <w:rsid w:val="004F1424"/>
    <w:rsid w:val="004F164B"/>
    <w:rsid w:val="004F22EF"/>
    <w:rsid w:val="004F24FA"/>
    <w:rsid w:val="004F2751"/>
    <w:rsid w:val="004F2CE5"/>
    <w:rsid w:val="004F2DF9"/>
    <w:rsid w:val="004F4E90"/>
    <w:rsid w:val="004F59D1"/>
    <w:rsid w:val="004F5B6B"/>
    <w:rsid w:val="004F62A7"/>
    <w:rsid w:val="005000FC"/>
    <w:rsid w:val="00500107"/>
    <w:rsid w:val="00500E4C"/>
    <w:rsid w:val="0050166B"/>
    <w:rsid w:val="0050227C"/>
    <w:rsid w:val="005046C0"/>
    <w:rsid w:val="00504C03"/>
    <w:rsid w:val="00505CA8"/>
    <w:rsid w:val="00505FEE"/>
    <w:rsid w:val="00506214"/>
    <w:rsid w:val="00507CBB"/>
    <w:rsid w:val="00510C6D"/>
    <w:rsid w:val="00510F45"/>
    <w:rsid w:val="005113D7"/>
    <w:rsid w:val="00511FB5"/>
    <w:rsid w:val="0051213F"/>
    <w:rsid w:val="0051266A"/>
    <w:rsid w:val="0051385C"/>
    <w:rsid w:val="0051468F"/>
    <w:rsid w:val="00515BBB"/>
    <w:rsid w:val="00515E95"/>
    <w:rsid w:val="005160B8"/>
    <w:rsid w:val="005201D9"/>
    <w:rsid w:val="0052060E"/>
    <w:rsid w:val="005256F1"/>
    <w:rsid w:val="00532772"/>
    <w:rsid w:val="005330FA"/>
    <w:rsid w:val="0053379F"/>
    <w:rsid w:val="00534FA0"/>
    <w:rsid w:val="0053574A"/>
    <w:rsid w:val="00535A3A"/>
    <w:rsid w:val="00540009"/>
    <w:rsid w:val="00541172"/>
    <w:rsid w:val="00541479"/>
    <w:rsid w:val="00542D2F"/>
    <w:rsid w:val="005432FE"/>
    <w:rsid w:val="00543B41"/>
    <w:rsid w:val="00543E33"/>
    <w:rsid w:val="00545D83"/>
    <w:rsid w:val="0054603E"/>
    <w:rsid w:val="00550065"/>
    <w:rsid w:val="005501B3"/>
    <w:rsid w:val="00550AD2"/>
    <w:rsid w:val="00551460"/>
    <w:rsid w:val="0055188F"/>
    <w:rsid w:val="00551EE1"/>
    <w:rsid w:val="00552885"/>
    <w:rsid w:val="00553E31"/>
    <w:rsid w:val="00554A22"/>
    <w:rsid w:val="0055735B"/>
    <w:rsid w:val="005609E4"/>
    <w:rsid w:val="00561301"/>
    <w:rsid w:val="00561C5C"/>
    <w:rsid w:val="00564347"/>
    <w:rsid w:val="00564631"/>
    <w:rsid w:val="00564F99"/>
    <w:rsid w:val="00565558"/>
    <w:rsid w:val="00565A09"/>
    <w:rsid w:val="00565BCD"/>
    <w:rsid w:val="00567AF9"/>
    <w:rsid w:val="0057105D"/>
    <w:rsid w:val="005713FA"/>
    <w:rsid w:val="005717F4"/>
    <w:rsid w:val="00572411"/>
    <w:rsid w:val="00572910"/>
    <w:rsid w:val="00572DA1"/>
    <w:rsid w:val="00574145"/>
    <w:rsid w:val="00574DB6"/>
    <w:rsid w:val="005758C0"/>
    <w:rsid w:val="005759D4"/>
    <w:rsid w:val="00575F2B"/>
    <w:rsid w:val="00576F81"/>
    <w:rsid w:val="0057735A"/>
    <w:rsid w:val="00581F0C"/>
    <w:rsid w:val="00581F89"/>
    <w:rsid w:val="00582731"/>
    <w:rsid w:val="00582924"/>
    <w:rsid w:val="00583D37"/>
    <w:rsid w:val="00583F0A"/>
    <w:rsid w:val="005844EF"/>
    <w:rsid w:val="00585909"/>
    <w:rsid w:val="0058592D"/>
    <w:rsid w:val="00585D85"/>
    <w:rsid w:val="00585EFF"/>
    <w:rsid w:val="005877A4"/>
    <w:rsid w:val="005903B4"/>
    <w:rsid w:val="0059104A"/>
    <w:rsid w:val="0059294E"/>
    <w:rsid w:val="00594262"/>
    <w:rsid w:val="005964A6"/>
    <w:rsid w:val="00596555"/>
    <w:rsid w:val="00597D58"/>
    <w:rsid w:val="005A0301"/>
    <w:rsid w:val="005A053F"/>
    <w:rsid w:val="005A0C76"/>
    <w:rsid w:val="005A0F8E"/>
    <w:rsid w:val="005A146F"/>
    <w:rsid w:val="005A1B37"/>
    <w:rsid w:val="005A41C2"/>
    <w:rsid w:val="005A4391"/>
    <w:rsid w:val="005A549E"/>
    <w:rsid w:val="005A5681"/>
    <w:rsid w:val="005A621F"/>
    <w:rsid w:val="005A7499"/>
    <w:rsid w:val="005B0A1D"/>
    <w:rsid w:val="005B10EA"/>
    <w:rsid w:val="005B1315"/>
    <w:rsid w:val="005B4A4A"/>
    <w:rsid w:val="005B602F"/>
    <w:rsid w:val="005B6977"/>
    <w:rsid w:val="005B7756"/>
    <w:rsid w:val="005B7927"/>
    <w:rsid w:val="005B798F"/>
    <w:rsid w:val="005C42E2"/>
    <w:rsid w:val="005C4AC8"/>
    <w:rsid w:val="005C50CC"/>
    <w:rsid w:val="005C6270"/>
    <w:rsid w:val="005C6493"/>
    <w:rsid w:val="005C750A"/>
    <w:rsid w:val="005C7E61"/>
    <w:rsid w:val="005D0669"/>
    <w:rsid w:val="005D0ADF"/>
    <w:rsid w:val="005D108A"/>
    <w:rsid w:val="005D1EAC"/>
    <w:rsid w:val="005D2AE7"/>
    <w:rsid w:val="005D2FC3"/>
    <w:rsid w:val="005D34F1"/>
    <w:rsid w:val="005D4886"/>
    <w:rsid w:val="005D767F"/>
    <w:rsid w:val="005D78D3"/>
    <w:rsid w:val="005D7A01"/>
    <w:rsid w:val="005E0A20"/>
    <w:rsid w:val="005E22AF"/>
    <w:rsid w:val="005E274A"/>
    <w:rsid w:val="005E3369"/>
    <w:rsid w:val="005E3595"/>
    <w:rsid w:val="005E4BB3"/>
    <w:rsid w:val="005E7D04"/>
    <w:rsid w:val="005F0517"/>
    <w:rsid w:val="005F0BAA"/>
    <w:rsid w:val="005F0F77"/>
    <w:rsid w:val="005F11AF"/>
    <w:rsid w:val="005F316B"/>
    <w:rsid w:val="005F3271"/>
    <w:rsid w:val="005F40A9"/>
    <w:rsid w:val="005F42D6"/>
    <w:rsid w:val="005F6EF4"/>
    <w:rsid w:val="006007FE"/>
    <w:rsid w:val="00600A19"/>
    <w:rsid w:val="00601E5B"/>
    <w:rsid w:val="00601F38"/>
    <w:rsid w:val="00602070"/>
    <w:rsid w:val="00602D8B"/>
    <w:rsid w:val="00604DB8"/>
    <w:rsid w:val="00605410"/>
    <w:rsid w:val="006063EC"/>
    <w:rsid w:val="006072A0"/>
    <w:rsid w:val="006102D4"/>
    <w:rsid w:val="0061035B"/>
    <w:rsid w:val="00611F33"/>
    <w:rsid w:val="006127D4"/>
    <w:rsid w:val="00612B6E"/>
    <w:rsid w:val="00612F49"/>
    <w:rsid w:val="00613BB6"/>
    <w:rsid w:val="00613FB8"/>
    <w:rsid w:val="006149B0"/>
    <w:rsid w:val="00614E29"/>
    <w:rsid w:val="00615B76"/>
    <w:rsid w:val="00615F5B"/>
    <w:rsid w:val="006161A8"/>
    <w:rsid w:val="0062195D"/>
    <w:rsid w:val="00622C66"/>
    <w:rsid w:val="00624337"/>
    <w:rsid w:val="0062568D"/>
    <w:rsid w:val="00627FF0"/>
    <w:rsid w:val="006304AD"/>
    <w:rsid w:val="00631415"/>
    <w:rsid w:val="00633F44"/>
    <w:rsid w:val="00634258"/>
    <w:rsid w:val="006359BF"/>
    <w:rsid w:val="00636E9B"/>
    <w:rsid w:val="006407D2"/>
    <w:rsid w:val="00640A30"/>
    <w:rsid w:val="006417DD"/>
    <w:rsid w:val="006419B5"/>
    <w:rsid w:val="006456B4"/>
    <w:rsid w:val="006469C8"/>
    <w:rsid w:val="00646B87"/>
    <w:rsid w:val="006473D9"/>
    <w:rsid w:val="006479B2"/>
    <w:rsid w:val="0065078F"/>
    <w:rsid w:val="00650D92"/>
    <w:rsid w:val="006530C8"/>
    <w:rsid w:val="006531EC"/>
    <w:rsid w:val="006534C3"/>
    <w:rsid w:val="00653836"/>
    <w:rsid w:val="00653EC7"/>
    <w:rsid w:val="00654B73"/>
    <w:rsid w:val="00654C89"/>
    <w:rsid w:val="00655B06"/>
    <w:rsid w:val="006572A0"/>
    <w:rsid w:val="006604C2"/>
    <w:rsid w:val="00660AEB"/>
    <w:rsid w:val="00660D8B"/>
    <w:rsid w:val="0066134D"/>
    <w:rsid w:val="006618AE"/>
    <w:rsid w:val="00661C68"/>
    <w:rsid w:val="006629D4"/>
    <w:rsid w:val="00663CCF"/>
    <w:rsid w:val="00664104"/>
    <w:rsid w:val="00666076"/>
    <w:rsid w:val="006667B6"/>
    <w:rsid w:val="006713E1"/>
    <w:rsid w:val="00671BFF"/>
    <w:rsid w:val="00672805"/>
    <w:rsid w:val="00672D7B"/>
    <w:rsid w:val="00672FFF"/>
    <w:rsid w:val="00676BDD"/>
    <w:rsid w:val="00676F16"/>
    <w:rsid w:val="0067764A"/>
    <w:rsid w:val="00680F2A"/>
    <w:rsid w:val="006845A4"/>
    <w:rsid w:val="00684F40"/>
    <w:rsid w:val="006853C9"/>
    <w:rsid w:val="006855B2"/>
    <w:rsid w:val="00685A4F"/>
    <w:rsid w:val="00686D8F"/>
    <w:rsid w:val="006871FA"/>
    <w:rsid w:val="006903D3"/>
    <w:rsid w:val="006910F2"/>
    <w:rsid w:val="00691F79"/>
    <w:rsid w:val="00692AE4"/>
    <w:rsid w:val="00693746"/>
    <w:rsid w:val="00694D84"/>
    <w:rsid w:val="00695197"/>
    <w:rsid w:val="00695649"/>
    <w:rsid w:val="006A4C95"/>
    <w:rsid w:val="006A56B3"/>
    <w:rsid w:val="006A6987"/>
    <w:rsid w:val="006A7335"/>
    <w:rsid w:val="006B1BA8"/>
    <w:rsid w:val="006B25AF"/>
    <w:rsid w:val="006B3449"/>
    <w:rsid w:val="006B415A"/>
    <w:rsid w:val="006B482F"/>
    <w:rsid w:val="006B56BE"/>
    <w:rsid w:val="006B6CE3"/>
    <w:rsid w:val="006B7749"/>
    <w:rsid w:val="006C196F"/>
    <w:rsid w:val="006C251C"/>
    <w:rsid w:val="006C3470"/>
    <w:rsid w:val="006C4727"/>
    <w:rsid w:val="006D2B2D"/>
    <w:rsid w:val="006D3805"/>
    <w:rsid w:val="006D3924"/>
    <w:rsid w:val="006D59D3"/>
    <w:rsid w:val="006D61F8"/>
    <w:rsid w:val="006D635B"/>
    <w:rsid w:val="006D64BA"/>
    <w:rsid w:val="006D6A33"/>
    <w:rsid w:val="006D7423"/>
    <w:rsid w:val="006D7736"/>
    <w:rsid w:val="006E1E8C"/>
    <w:rsid w:val="006E41F6"/>
    <w:rsid w:val="006E43CE"/>
    <w:rsid w:val="006E69AB"/>
    <w:rsid w:val="006E6B72"/>
    <w:rsid w:val="006E726A"/>
    <w:rsid w:val="006F0987"/>
    <w:rsid w:val="006F2B06"/>
    <w:rsid w:val="006F2E0E"/>
    <w:rsid w:val="006F393A"/>
    <w:rsid w:val="006F401B"/>
    <w:rsid w:val="00700A81"/>
    <w:rsid w:val="00700F7D"/>
    <w:rsid w:val="007016D1"/>
    <w:rsid w:val="00701CAF"/>
    <w:rsid w:val="00701D6A"/>
    <w:rsid w:val="007043F1"/>
    <w:rsid w:val="00704AC5"/>
    <w:rsid w:val="007060CB"/>
    <w:rsid w:val="00706AB6"/>
    <w:rsid w:val="00706DEC"/>
    <w:rsid w:val="007078BA"/>
    <w:rsid w:val="00707D3C"/>
    <w:rsid w:val="0071025A"/>
    <w:rsid w:val="00710980"/>
    <w:rsid w:val="007109CD"/>
    <w:rsid w:val="00711A56"/>
    <w:rsid w:val="00712370"/>
    <w:rsid w:val="007131B2"/>
    <w:rsid w:val="00713FE3"/>
    <w:rsid w:val="007159F8"/>
    <w:rsid w:val="00715AF5"/>
    <w:rsid w:val="00716816"/>
    <w:rsid w:val="00717D51"/>
    <w:rsid w:val="007202DD"/>
    <w:rsid w:val="00720D7A"/>
    <w:rsid w:val="0072144C"/>
    <w:rsid w:val="00721A10"/>
    <w:rsid w:val="00721DCD"/>
    <w:rsid w:val="007224B8"/>
    <w:rsid w:val="00723882"/>
    <w:rsid w:val="00723E55"/>
    <w:rsid w:val="007258C6"/>
    <w:rsid w:val="007301D5"/>
    <w:rsid w:val="00730F13"/>
    <w:rsid w:val="00731500"/>
    <w:rsid w:val="00731B2F"/>
    <w:rsid w:val="007332FA"/>
    <w:rsid w:val="007335ED"/>
    <w:rsid w:val="00734A90"/>
    <w:rsid w:val="00734C5B"/>
    <w:rsid w:val="00734D6C"/>
    <w:rsid w:val="00735336"/>
    <w:rsid w:val="00735672"/>
    <w:rsid w:val="00736DB1"/>
    <w:rsid w:val="00740ABC"/>
    <w:rsid w:val="007410D3"/>
    <w:rsid w:val="00741AB2"/>
    <w:rsid w:val="00741B06"/>
    <w:rsid w:val="00744E27"/>
    <w:rsid w:val="00745164"/>
    <w:rsid w:val="007454A1"/>
    <w:rsid w:val="00746E35"/>
    <w:rsid w:val="00747AAA"/>
    <w:rsid w:val="00747B65"/>
    <w:rsid w:val="00750D4B"/>
    <w:rsid w:val="007511D7"/>
    <w:rsid w:val="00751676"/>
    <w:rsid w:val="00752272"/>
    <w:rsid w:val="00752752"/>
    <w:rsid w:val="00752A21"/>
    <w:rsid w:val="00752EBC"/>
    <w:rsid w:val="00753431"/>
    <w:rsid w:val="007538FD"/>
    <w:rsid w:val="0075674A"/>
    <w:rsid w:val="0075775D"/>
    <w:rsid w:val="00757891"/>
    <w:rsid w:val="007578C7"/>
    <w:rsid w:val="00757DAC"/>
    <w:rsid w:val="00761936"/>
    <w:rsid w:val="007619E3"/>
    <w:rsid w:val="00761CD4"/>
    <w:rsid w:val="00762F3D"/>
    <w:rsid w:val="00763427"/>
    <w:rsid w:val="007636AE"/>
    <w:rsid w:val="007637FA"/>
    <w:rsid w:val="00764974"/>
    <w:rsid w:val="00764D29"/>
    <w:rsid w:val="0076529A"/>
    <w:rsid w:val="007652DF"/>
    <w:rsid w:val="00766120"/>
    <w:rsid w:val="007663BA"/>
    <w:rsid w:val="00770548"/>
    <w:rsid w:val="007717C8"/>
    <w:rsid w:val="00772272"/>
    <w:rsid w:val="00775A7D"/>
    <w:rsid w:val="00775C32"/>
    <w:rsid w:val="00775C7B"/>
    <w:rsid w:val="00776EB4"/>
    <w:rsid w:val="00780385"/>
    <w:rsid w:val="0078153C"/>
    <w:rsid w:val="00782CF0"/>
    <w:rsid w:val="007851E2"/>
    <w:rsid w:val="00785B99"/>
    <w:rsid w:val="00786841"/>
    <w:rsid w:val="00786C9B"/>
    <w:rsid w:val="007902A0"/>
    <w:rsid w:val="007903CA"/>
    <w:rsid w:val="00790865"/>
    <w:rsid w:val="00790C3E"/>
    <w:rsid w:val="00791FD1"/>
    <w:rsid w:val="00792B33"/>
    <w:rsid w:val="007944EC"/>
    <w:rsid w:val="00794DF5"/>
    <w:rsid w:val="00795903"/>
    <w:rsid w:val="00795B74"/>
    <w:rsid w:val="00795FE5"/>
    <w:rsid w:val="00796202"/>
    <w:rsid w:val="00796793"/>
    <w:rsid w:val="007974D1"/>
    <w:rsid w:val="00797A48"/>
    <w:rsid w:val="007A0066"/>
    <w:rsid w:val="007A2360"/>
    <w:rsid w:val="007A2F51"/>
    <w:rsid w:val="007A32EF"/>
    <w:rsid w:val="007A3496"/>
    <w:rsid w:val="007A5CC5"/>
    <w:rsid w:val="007A6D4F"/>
    <w:rsid w:val="007A6E72"/>
    <w:rsid w:val="007A6ED2"/>
    <w:rsid w:val="007A7301"/>
    <w:rsid w:val="007A7366"/>
    <w:rsid w:val="007A7A1B"/>
    <w:rsid w:val="007B0159"/>
    <w:rsid w:val="007B03EB"/>
    <w:rsid w:val="007B0D4B"/>
    <w:rsid w:val="007B3418"/>
    <w:rsid w:val="007B4298"/>
    <w:rsid w:val="007B56C3"/>
    <w:rsid w:val="007B5D3C"/>
    <w:rsid w:val="007B62D0"/>
    <w:rsid w:val="007B6468"/>
    <w:rsid w:val="007B7A4E"/>
    <w:rsid w:val="007C0512"/>
    <w:rsid w:val="007C0E5C"/>
    <w:rsid w:val="007C136A"/>
    <w:rsid w:val="007C1CB3"/>
    <w:rsid w:val="007C31BF"/>
    <w:rsid w:val="007C3EC3"/>
    <w:rsid w:val="007C44DF"/>
    <w:rsid w:val="007C47A4"/>
    <w:rsid w:val="007C5390"/>
    <w:rsid w:val="007C686E"/>
    <w:rsid w:val="007C750D"/>
    <w:rsid w:val="007C7671"/>
    <w:rsid w:val="007D07C3"/>
    <w:rsid w:val="007D1986"/>
    <w:rsid w:val="007D3E70"/>
    <w:rsid w:val="007D50DA"/>
    <w:rsid w:val="007D54B1"/>
    <w:rsid w:val="007D57BB"/>
    <w:rsid w:val="007D658D"/>
    <w:rsid w:val="007D68D3"/>
    <w:rsid w:val="007D7962"/>
    <w:rsid w:val="007D7CEE"/>
    <w:rsid w:val="007E091B"/>
    <w:rsid w:val="007E0CF4"/>
    <w:rsid w:val="007E125B"/>
    <w:rsid w:val="007E18A8"/>
    <w:rsid w:val="007E2E91"/>
    <w:rsid w:val="007E2FA5"/>
    <w:rsid w:val="007E35AC"/>
    <w:rsid w:val="007E5113"/>
    <w:rsid w:val="007E55CA"/>
    <w:rsid w:val="007E7841"/>
    <w:rsid w:val="007E79EA"/>
    <w:rsid w:val="007E7A3A"/>
    <w:rsid w:val="007E7D3E"/>
    <w:rsid w:val="007E7E11"/>
    <w:rsid w:val="007F060B"/>
    <w:rsid w:val="007F2525"/>
    <w:rsid w:val="007F2730"/>
    <w:rsid w:val="007F354F"/>
    <w:rsid w:val="007F6C15"/>
    <w:rsid w:val="007F6D3A"/>
    <w:rsid w:val="0080171D"/>
    <w:rsid w:val="00801B3A"/>
    <w:rsid w:val="00803086"/>
    <w:rsid w:val="008033F4"/>
    <w:rsid w:val="008036BC"/>
    <w:rsid w:val="008058E0"/>
    <w:rsid w:val="00807CF5"/>
    <w:rsid w:val="00810096"/>
    <w:rsid w:val="00810802"/>
    <w:rsid w:val="0081329E"/>
    <w:rsid w:val="0081495F"/>
    <w:rsid w:val="00815634"/>
    <w:rsid w:val="008169C1"/>
    <w:rsid w:val="00816D87"/>
    <w:rsid w:val="0081709C"/>
    <w:rsid w:val="0081744C"/>
    <w:rsid w:val="00820004"/>
    <w:rsid w:val="00820985"/>
    <w:rsid w:val="00821171"/>
    <w:rsid w:val="00821882"/>
    <w:rsid w:val="00821D2F"/>
    <w:rsid w:val="008221CC"/>
    <w:rsid w:val="00822735"/>
    <w:rsid w:val="008227F1"/>
    <w:rsid w:val="00822882"/>
    <w:rsid w:val="00822D72"/>
    <w:rsid w:val="00823460"/>
    <w:rsid w:val="008237BB"/>
    <w:rsid w:val="008239EC"/>
    <w:rsid w:val="008248C0"/>
    <w:rsid w:val="00824E95"/>
    <w:rsid w:val="00824F5C"/>
    <w:rsid w:val="008258A4"/>
    <w:rsid w:val="0082797E"/>
    <w:rsid w:val="008316E1"/>
    <w:rsid w:val="0083174A"/>
    <w:rsid w:val="00832E9E"/>
    <w:rsid w:val="0083329B"/>
    <w:rsid w:val="008332FB"/>
    <w:rsid w:val="00833D32"/>
    <w:rsid w:val="00834479"/>
    <w:rsid w:val="00835AD3"/>
    <w:rsid w:val="00835E6A"/>
    <w:rsid w:val="008369FF"/>
    <w:rsid w:val="00837A1D"/>
    <w:rsid w:val="00840029"/>
    <w:rsid w:val="008413D8"/>
    <w:rsid w:val="00842D2A"/>
    <w:rsid w:val="00842F2E"/>
    <w:rsid w:val="0084382B"/>
    <w:rsid w:val="0084430E"/>
    <w:rsid w:val="00845932"/>
    <w:rsid w:val="00846429"/>
    <w:rsid w:val="00847073"/>
    <w:rsid w:val="008474D4"/>
    <w:rsid w:val="0084793C"/>
    <w:rsid w:val="00850FC6"/>
    <w:rsid w:val="00851368"/>
    <w:rsid w:val="008514CB"/>
    <w:rsid w:val="00852256"/>
    <w:rsid w:val="00856D9E"/>
    <w:rsid w:val="008576CC"/>
    <w:rsid w:val="00861134"/>
    <w:rsid w:val="008622BB"/>
    <w:rsid w:val="008622E4"/>
    <w:rsid w:val="0086293A"/>
    <w:rsid w:val="00863434"/>
    <w:rsid w:val="0086395A"/>
    <w:rsid w:val="00863D53"/>
    <w:rsid w:val="00863DA8"/>
    <w:rsid w:val="008657BE"/>
    <w:rsid w:val="00865F36"/>
    <w:rsid w:val="0086684B"/>
    <w:rsid w:val="00867551"/>
    <w:rsid w:val="00867656"/>
    <w:rsid w:val="008717FD"/>
    <w:rsid w:val="00872FFA"/>
    <w:rsid w:val="00873123"/>
    <w:rsid w:val="00873E8A"/>
    <w:rsid w:val="0087437A"/>
    <w:rsid w:val="00874C70"/>
    <w:rsid w:val="008758F1"/>
    <w:rsid w:val="00876123"/>
    <w:rsid w:val="008762CB"/>
    <w:rsid w:val="00876334"/>
    <w:rsid w:val="008806AB"/>
    <w:rsid w:val="0088226A"/>
    <w:rsid w:val="008836E9"/>
    <w:rsid w:val="008838E1"/>
    <w:rsid w:val="008845CC"/>
    <w:rsid w:val="00884C2C"/>
    <w:rsid w:val="00885088"/>
    <w:rsid w:val="008857E5"/>
    <w:rsid w:val="00886812"/>
    <w:rsid w:val="0088783A"/>
    <w:rsid w:val="00887EE9"/>
    <w:rsid w:val="00892114"/>
    <w:rsid w:val="008922E7"/>
    <w:rsid w:val="00892C66"/>
    <w:rsid w:val="008938D4"/>
    <w:rsid w:val="00895978"/>
    <w:rsid w:val="008962D8"/>
    <w:rsid w:val="00896A29"/>
    <w:rsid w:val="00896C9A"/>
    <w:rsid w:val="00896FDF"/>
    <w:rsid w:val="00897495"/>
    <w:rsid w:val="008A0279"/>
    <w:rsid w:val="008A0668"/>
    <w:rsid w:val="008A090F"/>
    <w:rsid w:val="008A1967"/>
    <w:rsid w:val="008A3740"/>
    <w:rsid w:val="008A7186"/>
    <w:rsid w:val="008A7FB4"/>
    <w:rsid w:val="008B0FAE"/>
    <w:rsid w:val="008B11B0"/>
    <w:rsid w:val="008B28E3"/>
    <w:rsid w:val="008B36E5"/>
    <w:rsid w:val="008B3FB7"/>
    <w:rsid w:val="008B510C"/>
    <w:rsid w:val="008B5313"/>
    <w:rsid w:val="008B5DA5"/>
    <w:rsid w:val="008B6A0A"/>
    <w:rsid w:val="008B7243"/>
    <w:rsid w:val="008B7633"/>
    <w:rsid w:val="008C013C"/>
    <w:rsid w:val="008C1287"/>
    <w:rsid w:val="008C2280"/>
    <w:rsid w:val="008C238B"/>
    <w:rsid w:val="008C29D5"/>
    <w:rsid w:val="008C2D75"/>
    <w:rsid w:val="008C3E81"/>
    <w:rsid w:val="008D0B5C"/>
    <w:rsid w:val="008D0DE8"/>
    <w:rsid w:val="008D1B72"/>
    <w:rsid w:val="008D278E"/>
    <w:rsid w:val="008D4976"/>
    <w:rsid w:val="008D5DF5"/>
    <w:rsid w:val="008D629C"/>
    <w:rsid w:val="008D7C0F"/>
    <w:rsid w:val="008D7D22"/>
    <w:rsid w:val="008D7E21"/>
    <w:rsid w:val="008E1377"/>
    <w:rsid w:val="008E232F"/>
    <w:rsid w:val="008E2740"/>
    <w:rsid w:val="008E32CD"/>
    <w:rsid w:val="008E5017"/>
    <w:rsid w:val="008E53BE"/>
    <w:rsid w:val="008E6D1B"/>
    <w:rsid w:val="008F0BE7"/>
    <w:rsid w:val="008F1230"/>
    <w:rsid w:val="008F1F91"/>
    <w:rsid w:val="008F2817"/>
    <w:rsid w:val="008F3162"/>
    <w:rsid w:val="008F5883"/>
    <w:rsid w:val="008F62F4"/>
    <w:rsid w:val="008F6634"/>
    <w:rsid w:val="008F6F41"/>
    <w:rsid w:val="008F7B41"/>
    <w:rsid w:val="00900F38"/>
    <w:rsid w:val="009018C8"/>
    <w:rsid w:val="00901F43"/>
    <w:rsid w:val="009035C8"/>
    <w:rsid w:val="009038B3"/>
    <w:rsid w:val="009038E3"/>
    <w:rsid w:val="009038E7"/>
    <w:rsid w:val="0090535F"/>
    <w:rsid w:val="00906382"/>
    <w:rsid w:val="0090709A"/>
    <w:rsid w:val="0090746B"/>
    <w:rsid w:val="00907E78"/>
    <w:rsid w:val="00911C1F"/>
    <w:rsid w:val="00913195"/>
    <w:rsid w:val="00913FA7"/>
    <w:rsid w:val="009140E2"/>
    <w:rsid w:val="00914653"/>
    <w:rsid w:val="00916701"/>
    <w:rsid w:val="00916C7C"/>
    <w:rsid w:val="009173F3"/>
    <w:rsid w:val="009177EF"/>
    <w:rsid w:val="00917B0C"/>
    <w:rsid w:val="00920EAD"/>
    <w:rsid w:val="009255C4"/>
    <w:rsid w:val="00925DCD"/>
    <w:rsid w:val="00927669"/>
    <w:rsid w:val="00927975"/>
    <w:rsid w:val="00931142"/>
    <w:rsid w:val="0093263F"/>
    <w:rsid w:val="00934438"/>
    <w:rsid w:val="00935A28"/>
    <w:rsid w:val="00936B13"/>
    <w:rsid w:val="00936CA9"/>
    <w:rsid w:val="00936E9D"/>
    <w:rsid w:val="00937452"/>
    <w:rsid w:val="00940F65"/>
    <w:rsid w:val="009416E8"/>
    <w:rsid w:val="009426CD"/>
    <w:rsid w:val="009435E3"/>
    <w:rsid w:val="00943683"/>
    <w:rsid w:val="009442DA"/>
    <w:rsid w:val="00944BC1"/>
    <w:rsid w:val="009459B1"/>
    <w:rsid w:val="00945F34"/>
    <w:rsid w:val="0094676B"/>
    <w:rsid w:val="00946BD0"/>
    <w:rsid w:val="00946E65"/>
    <w:rsid w:val="00946F7C"/>
    <w:rsid w:val="009505E7"/>
    <w:rsid w:val="00950DED"/>
    <w:rsid w:val="0095250E"/>
    <w:rsid w:val="00953C7F"/>
    <w:rsid w:val="009547D3"/>
    <w:rsid w:val="009551C8"/>
    <w:rsid w:val="00955420"/>
    <w:rsid w:val="00956369"/>
    <w:rsid w:val="009563A2"/>
    <w:rsid w:val="0095751E"/>
    <w:rsid w:val="00957F10"/>
    <w:rsid w:val="00961313"/>
    <w:rsid w:val="00961B80"/>
    <w:rsid w:val="00961DB8"/>
    <w:rsid w:val="009634D9"/>
    <w:rsid w:val="00963F79"/>
    <w:rsid w:val="00967C1B"/>
    <w:rsid w:val="00967ED4"/>
    <w:rsid w:val="00970266"/>
    <w:rsid w:val="00970426"/>
    <w:rsid w:val="0097320F"/>
    <w:rsid w:val="009743E9"/>
    <w:rsid w:val="00974663"/>
    <w:rsid w:val="00975143"/>
    <w:rsid w:val="00975489"/>
    <w:rsid w:val="0097605E"/>
    <w:rsid w:val="009779B1"/>
    <w:rsid w:val="00980293"/>
    <w:rsid w:val="009810D0"/>
    <w:rsid w:val="009823E1"/>
    <w:rsid w:val="00982FCE"/>
    <w:rsid w:val="00983112"/>
    <w:rsid w:val="0098548C"/>
    <w:rsid w:val="00992351"/>
    <w:rsid w:val="00992A44"/>
    <w:rsid w:val="00993053"/>
    <w:rsid w:val="00993BE3"/>
    <w:rsid w:val="00993C27"/>
    <w:rsid w:val="0099448C"/>
    <w:rsid w:val="00995ACD"/>
    <w:rsid w:val="0099634A"/>
    <w:rsid w:val="0099707E"/>
    <w:rsid w:val="009A048A"/>
    <w:rsid w:val="009A0FF4"/>
    <w:rsid w:val="009A1ACE"/>
    <w:rsid w:val="009A2EF9"/>
    <w:rsid w:val="009A4402"/>
    <w:rsid w:val="009A53AB"/>
    <w:rsid w:val="009A6083"/>
    <w:rsid w:val="009A6248"/>
    <w:rsid w:val="009A774B"/>
    <w:rsid w:val="009A7CA3"/>
    <w:rsid w:val="009B0217"/>
    <w:rsid w:val="009B2EDE"/>
    <w:rsid w:val="009B3790"/>
    <w:rsid w:val="009B3B4A"/>
    <w:rsid w:val="009B46A5"/>
    <w:rsid w:val="009B4B11"/>
    <w:rsid w:val="009B5015"/>
    <w:rsid w:val="009B60AD"/>
    <w:rsid w:val="009B6E95"/>
    <w:rsid w:val="009B79A8"/>
    <w:rsid w:val="009C0DC6"/>
    <w:rsid w:val="009C1485"/>
    <w:rsid w:val="009C1F7F"/>
    <w:rsid w:val="009C1FD2"/>
    <w:rsid w:val="009C2957"/>
    <w:rsid w:val="009C3BD4"/>
    <w:rsid w:val="009C4C94"/>
    <w:rsid w:val="009C6844"/>
    <w:rsid w:val="009C6A4B"/>
    <w:rsid w:val="009C6FA0"/>
    <w:rsid w:val="009C746E"/>
    <w:rsid w:val="009D07E2"/>
    <w:rsid w:val="009D0EF8"/>
    <w:rsid w:val="009D1C65"/>
    <w:rsid w:val="009D2097"/>
    <w:rsid w:val="009D2629"/>
    <w:rsid w:val="009D3086"/>
    <w:rsid w:val="009D369D"/>
    <w:rsid w:val="009D508A"/>
    <w:rsid w:val="009D67E5"/>
    <w:rsid w:val="009D6D36"/>
    <w:rsid w:val="009E1328"/>
    <w:rsid w:val="009F019E"/>
    <w:rsid w:val="009F114E"/>
    <w:rsid w:val="009F1624"/>
    <w:rsid w:val="009F23CC"/>
    <w:rsid w:val="009F23E6"/>
    <w:rsid w:val="009F28B5"/>
    <w:rsid w:val="009F5573"/>
    <w:rsid w:val="009F7463"/>
    <w:rsid w:val="009F786E"/>
    <w:rsid w:val="009F78F2"/>
    <w:rsid w:val="00A007B7"/>
    <w:rsid w:val="00A00E73"/>
    <w:rsid w:val="00A012C1"/>
    <w:rsid w:val="00A01D13"/>
    <w:rsid w:val="00A03061"/>
    <w:rsid w:val="00A0459B"/>
    <w:rsid w:val="00A04C0F"/>
    <w:rsid w:val="00A0753F"/>
    <w:rsid w:val="00A07B77"/>
    <w:rsid w:val="00A11A52"/>
    <w:rsid w:val="00A14816"/>
    <w:rsid w:val="00A15589"/>
    <w:rsid w:val="00A16003"/>
    <w:rsid w:val="00A16756"/>
    <w:rsid w:val="00A16D89"/>
    <w:rsid w:val="00A17684"/>
    <w:rsid w:val="00A2011A"/>
    <w:rsid w:val="00A202BA"/>
    <w:rsid w:val="00A205FC"/>
    <w:rsid w:val="00A208ED"/>
    <w:rsid w:val="00A21141"/>
    <w:rsid w:val="00A2143C"/>
    <w:rsid w:val="00A21F93"/>
    <w:rsid w:val="00A23282"/>
    <w:rsid w:val="00A23663"/>
    <w:rsid w:val="00A25767"/>
    <w:rsid w:val="00A25D41"/>
    <w:rsid w:val="00A25DC0"/>
    <w:rsid w:val="00A263B7"/>
    <w:rsid w:val="00A2690E"/>
    <w:rsid w:val="00A26EB9"/>
    <w:rsid w:val="00A30265"/>
    <w:rsid w:val="00A31618"/>
    <w:rsid w:val="00A335C8"/>
    <w:rsid w:val="00A33BFC"/>
    <w:rsid w:val="00A3684D"/>
    <w:rsid w:val="00A369D4"/>
    <w:rsid w:val="00A377B3"/>
    <w:rsid w:val="00A379D6"/>
    <w:rsid w:val="00A37F2B"/>
    <w:rsid w:val="00A40232"/>
    <w:rsid w:val="00A40B57"/>
    <w:rsid w:val="00A40B62"/>
    <w:rsid w:val="00A43413"/>
    <w:rsid w:val="00A43845"/>
    <w:rsid w:val="00A4500D"/>
    <w:rsid w:val="00A46ABA"/>
    <w:rsid w:val="00A50344"/>
    <w:rsid w:val="00A526A6"/>
    <w:rsid w:val="00A546A6"/>
    <w:rsid w:val="00A54709"/>
    <w:rsid w:val="00A56482"/>
    <w:rsid w:val="00A56501"/>
    <w:rsid w:val="00A57F98"/>
    <w:rsid w:val="00A60130"/>
    <w:rsid w:val="00A607C4"/>
    <w:rsid w:val="00A613FD"/>
    <w:rsid w:val="00A61A2E"/>
    <w:rsid w:val="00A61FBF"/>
    <w:rsid w:val="00A63022"/>
    <w:rsid w:val="00A6427F"/>
    <w:rsid w:val="00A64D22"/>
    <w:rsid w:val="00A65EB3"/>
    <w:rsid w:val="00A70936"/>
    <w:rsid w:val="00A70D56"/>
    <w:rsid w:val="00A70E1D"/>
    <w:rsid w:val="00A7101C"/>
    <w:rsid w:val="00A7168C"/>
    <w:rsid w:val="00A726DC"/>
    <w:rsid w:val="00A74A87"/>
    <w:rsid w:val="00A74F88"/>
    <w:rsid w:val="00A76A33"/>
    <w:rsid w:val="00A77E9C"/>
    <w:rsid w:val="00A81A0D"/>
    <w:rsid w:val="00A81DD2"/>
    <w:rsid w:val="00A82588"/>
    <w:rsid w:val="00A82F60"/>
    <w:rsid w:val="00A83890"/>
    <w:rsid w:val="00A84805"/>
    <w:rsid w:val="00A85C93"/>
    <w:rsid w:val="00A85DA9"/>
    <w:rsid w:val="00A86E8C"/>
    <w:rsid w:val="00A87FF5"/>
    <w:rsid w:val="00A903D9"/>
    <w:rsid w:val="00A91CAC"/>
    <w:rsid w:val="00A936F4"/>
    <w:rsid w:val="00A97B68"/>
    <w:rsid w:val="00AA03EC"/>
    <w:rsid w:val="00AA08FE"/>
    <w:rsid w:val="00AA1509"/>
    <w:rsid w:val="00AA171B"/>
    <w:rsid w:val="00AA2D9A"/>
    <w:rsid w:val="00AA2E0C"/>
    <w:rsid w:val="00AA430A"/>
    <w:rsid w:val="00AA4776"/>
    <w:rsid w:val="00AA5DF5"/>
    <w:rsid w:val="00AA6923"/>
    <w:rsid w:val="00AA706A"/>
    <w:rsid w:val="00AB018D"/>
    <w:rsid w:val="00AB0CC2"/>
    <w:rsid w:val="00AB0F12"/>
    <w:rsid w:val="00AB1690"/>
    <w:rsid w:val="00AB2AB0"/>
    <w:rsid w:val="00AB3A0D"/>
    <w:rsid w:val="00AB4A04"/>
    <w:rsid w:val="00AB5D26"/>
    <w:rsid w:val="00AB5F19"/>
    <w:rsid w:val="00AB7B4D"/>
    <w:rsid w:val="00AC192F"/>
    <w:rsid w:val="00AC1E51"/>
    <w:rsid w:val="00AC24BB"/>
    <w:rsid w:val="00AC2BAE"/>
    <w:rsid w:val="00AC2E41"/>
    <w:rsid w:val="00AC39C9"/>
    <w:rsid w:val="00AC661C"/>
    <w:rsid w:val="00AD286D"/>
    <w:rsid w:val="00AD32C3"/>
    <w:rsid w:val="00AD388B"/>
    <w:rsid w:val="00AD591F"/>
    <w:rsid w:val="00AD59C7"/>
    <w:rsid w:val="00AD5DB2"/>
    <w:rsid w:val="00AD61A5"/>
    <w:rsid w:val="00AD620A"/>
    <w:rsid w:val="00AD68CC"/>
    <w:rsid w:val="00AD698F"/>
    <w:rsid w:val="00AE1A39"/>
    <w:rsid w:val="00AE1A6F"/>
    <w:rsid w:val="00AE59C7"/>
    <w:rsid w:val="00AE5AA2"/>
    <w:rsid w:val="00AE7F18"/>
    <w:rsid w:val="00AF030E"/>
    <w:rsid w:val="00AF0608"/>
    <w:rsid w:val="00AF0674"/>
    <w:rsid w:val="00AF1B39"/>
    <w:rsid w:val="00AF1CEB"/>
    <w:rsid w:val="00AF23D0"/>
    <w:rsid w:val="00AF23EF"/>
    <w:rsid w:val="00AF423A"/>
    <w:rsid w:val="00AF42E7"/>
    <w:rsid w:val="00AF442F"/>
    <w:rsid w:val="00AF45F5"/>
    <w:rsid w:val="00AF528C"/>
    <w:rsid w:val="00AF722F"/>
    <w:rsid w:val="00AF74A2"/>
    <w:rsid w:val="00AF7972"/>
    <w:rsid w:val="00B00443"/>
    <w:rsid w:val="00B03734"/>
    <w:rsid w:val="00B040F0"/>
    <w:rsid w:val="00B043EA"/>
    <w:rsid w:val="00B048C2"/>
    <w:rsid w:val="00B04F9C"/>
    <w:rsid w:val="00B05228"/>
    <w:rsid w:val="00B0608C"/>
    <w:rsid w:val="00B06374"/>
    <w:rsid w:val="00B06DAF"/>
    <w:rsid w:val="00B06F6E"/>
    <w:rsid w:val="00B12DD6"/>
    <w:rsid w:val="00B16176"/>
    <w:rsid w:val="00B16996"/>
    <w:rsid w:val="00B176C6"/>
    <w:rsid w:val="00B17845"/>
    <w:rsid w:val="00B17AA0"/>
    <w:rsid w:val="00B2025C"/>
    <w:rsid w:val="00B2060D"/>
    <w:rsid w:val="00B2061C"/>
    <w:rsid w:val="00B21890"/>
    <w:rsid w:val="00B21ECD"/>
    <w:rsid w:val="00B22D82"/>
    <w:rsid w:val="00B23C63"/>
    <w:rsid w:val="00B244C9"/>
    <w:rsid w:val="00B245AC"/>
    <w:rsid w:val="00B24BE5"/>
    <w:rsid w:val="00B252AE"/>
    <w:rsid w:val="00B26A9D"/>
    <w:rsid w:val="00B26EF8"/>
    <w:rsid w:val="00B271F7"/>
    <w:rsid w:val="00B277F1"/>
    <w:rsid w:val="00B30039"/>
    <w:rsid w:val="00B306CB"/>
    <w:rsid w:val="00B30DEB"/>
    <w:rsid w:val="00B31C53"/>
    <w:rsid w:val="00B31E24"/>
    <w:rsid w:val="00B32B2F"/>
    <w:rsid w:val="00B32B6D"/>
    <w:rsid w:val="00B32E72"/>
    <w:rsid w:val="00B32F23"/>
    <w:rsid w:val="00B33D2D"/>
    <w:rsid w:val="00B33DA8"/>
    <w:rsid w:val="00B33DD2"/>
    <w:rsid w:val="00B36C9B"/>
    <w:rsid w:val="00B40197"/>
    <w:rsid w:val="00B41023"/>
    <w:rsid w:val="00B4203E"/>
    <w:rsid w:val="00B43477"/>
    <w:rsid w:val="00B4377B"/>
    <w:rsid w:val="00B44078"/>
    <w:rsid w:val="00B44E46"/>
    <w:rsid w:val="00B44F4D"/>
    <w:rsid w:val="00B50E38"/>
    <w:rsid w:val="00B5276F"/>
    <w:rsid w:val="00B53ADD"/>
    <w:rsid w:val="00B53B9A"/>
    <w:rsid w:val="00B55538"/>
    <w:rsid w:val="00B55AB0"/>
    <w:rsid w:val="00B56F5E"/>
    <w:rsid w:val="00B577FB"/>
    <w:rsid w:val="00B60685"/>
    <w:rsid w:val="00B6087B"/>
    <w:rsid w:val="00B60CBE"/>
    <w:rsid w:val="00B620DD"/>
    <w:rsid w:val="00B62CB4"/>
    <w:rsid w:val="00B6347A"/>
    <w:rsid w:val="00B65D72"/>
    <w:rsid w:val="00B65E60"/>
    <w:rsid w:val="00B65F2F"/>
    <w:rsid w:val="00B67B3A"/>
    <w:rsid w:val="00B70078"/>
    <w:rsid w:val="00B70574"/>
    <w:rsid w:val="00B71AEA"/>
    <w:rsid w:val="00B72CB0"/>
    <w:rsid w:val="00B73494"/>
    <w:rsid w:val="00B73F58"/>
    <w:rsid w:val="00B752CE"/>
    <w:rsid w:val="00B75636"/>
    <w:rsid w:val="00B75B36"/>
    <w:rsid w:val="00B80142"/>
    <w:rsid w:val="00B804F2"/>
    <w:rsid w:val="00B81376"/>
    <w:rsid w:val="00B81E95"/>
    <w:rsid w:val="00B826FE"/>
    <w:rsid w:val="00B83FE8"/>
    <w:rsid w:val="00B840E3"/>
    <w:rsid w:val="00B8584E"/>
    <w:rsid w:val="00B85D04"/>
    <w:rsid w:val="00B87406"/>
    <w:rsid w:val="00B87D54"/>
    <w:rsid w:val="00B9268F"/>
    <w:rsid w:val="00B928A2"/>
    <w:rsid w:val="00B92E19"/>
    <w:rsid w:val="00B94161"/>
    <w:rsid w:val="00B94C3B"/>
    <w:rsid w:val="00B96428"/>
    <w:rsid w:val="00B97C0C"/>
    <w:rsid w:val="00BA088B"/>
    <w:rsid w:val="00BA31E2"/>
    <w:rsid w:val="00BA32C2"/>
    <w:rsid w:val="00BA3563"/>
    <w:rsid w:val="00BA3DDE"/>
    <w:rsid w:val="00BA54F7"/>
    <w:rsid w:val="00BA5815"/>
    <w:rsid w:val="00BA62B5"/>
    <w:rsid w:val="00BA66B7"/>
    <w:rsid w:val="00BA6A54"/>
    <w:rsid w:val="00BA6F50"/>
    <w:rsid w:val="00BA7E11"/>
    <w:rsid w:val="00BB0526"/>
    <w:rsid w:val="00BB05FC"/>
    <w:rsid w:val="00BB1406"/>
    <w:rsid w:val="00BB142C"/>
    <w:rsid w:val="00BB26D0"/>
    <w:rsid w:val="00BB3EBD"/>
    <w:rsid w:val="00BB45DD"/>
    <w:rsid w:val="00BB4FF9"/>
    <w:rsid w:val="00BB59CE"/>
    <w:rsid w:val="00BB5A0D"/>
    <w:rsid w:val="00BB62E5"/>
    <w:rsid w:val="00BB73AD"/>
    <w:rsid w:val="00BC005F"/>
    <w:rsid w:val="00BC1492"/>
    <w:rsid w:val="00BC320B"/>
    <w:rsid w:val="00BC32B3"/>
    <w:rsid w:val="00BC3A53"/>
    <w:rsid w:val="00BC5B85"/>
    <w:rsid w:val="00BC655A"/>
    <w:rsid w:val="00BC7009"/>
    <w:rsid w:val="00BC753F"/>
    <w:rsid w:val="00BD0F54"/>
    <w:rsid w:val="00BD1BA8"/>
    <w:rsid w:val="00BD339C"/>
    <w:rsid w:val="00BD3596"/>
    <w:rsid w:val="00BD3686"/>
    <w:rsid w:val="00BD3BF6"/>
    <w:rsid w:val="00BD3DEE"/>
    <w:rsid w:val="00BD3E19"/>
    <w:rsid w:val="00BD4765"/>
    <w:rsid w:val="00BD769D"/>
    <w:rsid w:val="00BD7AA3"/>
    <w:rsid w:val="00BE0B4B"/>
    <w:rsid w:val="00BE129F"/>
    <w:rsid w:val="00BE153A"/>
    <w:rsid w:val="00BE2782"/>
    <w:rsid w:val="00BE2E29"/>
    <w:rsid w:val="00BE388E"/>
    <w:rsid w:val="00BE4079"/>
    <w:rsid w:val="00BE408F"/>
    <w:rsid w:val="00BE4304"/>
    <w:rsid w:val="00BE6004"/>
    <w:rsid w:val="00BF088C"/>
    <w:rsid w:val="00BF0D45"/>
    <w:rsid w:val="00BF1856"/>
    <w:rsid w:val="00BF374B"/>
    <w:rsid w:val="00BF6056"/>
    <w:rsid w:val="00BF62B4"/>
    <w:rsid w:val="00BF717A"/>
    <w:rsid w:val="00BF740B"/>
    <w:rsid w:val="00C00297"/>
    <w:rsid w:val="00C00FE7"/>
    <w:rsid w:val="00C014EA"/>
    <w:rsid w:val="00C02A7B"/>
    <w:rsid w:val="00C02E71"/>
    <w:rsid w:val="00C03219"/>
    <w:rsid w:val="00C034B5"/>
    <w:rsid w:val="00C03CC2"/>
    <w:rsid w:val="00C05A90"/>
    <w:rsid w:val="00C1088E"/>
    <w:rsid w:val="00C10FCE"/>
    <w:rsid w:val="00C15A00"/>
    <w:rsid w:val="00C16F1E"/>
    <w:rsid w:val="00C178E7"/>
    <w:rsid w:val="00C17EB7"/>
    <w:rsid w:val="00C2296B"/>
    <w:rsid w:val="00C24D2C"/>
    <w:rsid w:val="00C27A40"/>
    <w:rsid w:val="00C27DA4"/>
    <w:rsid w:val="00C27F93"/>
    <w:rsid w:val="00C300CC"/>
    <w:rsid w:val="00C346B6"/>
    <w:rsid w:val="00C34E6B"/>
    <w:rsid w:val="00C37BAC"/>
    <w:rsid w:val="00C41354"/>
    <w:rsid w:val="00C41FA9"/>
    <w:rsid w:val="00C41FBA"/>
    <w:rsid w:val="00C436B8"/>
    <w:rsid w:val="00C43736"/>
    <w:rsid w:val="00C43778"/>
    <w:rsid w:val="00C4392F"/>
    <w:rsid w:val="00C43B53"/>
    <w:rsid w:val="00C45E02"/>
    <w:rsid w:val="00C4682B"/>
    <w:rsid w:val="00C46C26"/>
    <w:rsid w:val="00C46C7C"/>
    <w:rsid w:val="00C5023F"/>
    <w:rsid w:val="00C509E3"/>
    <w:rsid w:val="00C50B29"/>
    <w:rsid w:val="00C51E4E"/>
    <w:rsid w:val="00C52382"/>
    <w:rsid w:val="00C53C5E"/>
    <w:rsid w:val="00C54043"/>
    <w:rsid w:val="00C551D7"/>
    <w:rsid w:val="00C5582A"/>
    <w:rsid w:val="00C55D8E"/>
    <w:rsid w:val="00C614EA"/>
    <w:rsid w:val="00C619DB"/>
    <w:rsid w:val="00C61E0E"/>
    <w:rsid w:val="00C62BAB"/>
    <w:rsid w:val="00C62CBB"/>
    <w:rsid w:val="00C63BD1"/>
    <w:rsid w:val="00C63BF2"/>
    <w:rsid w:val="00C647C6"/>
    <w:rsid w:val="00C650E6"/>
    <w:rsid w:val="00C653ED"/>
    <w:rsid w:val="00C657B2"/>
    <w:rsid w:val="00C65F2E"/>
    <w:rsid w:val="00C662DF"/>
    <w:rsid w:val="00C66401"/>
    <w:rsid w:val="00C67C13"/>
    <w:rsid w:val="00C700FE"/>
    <w:rsid w:val="00C708B3"/>
    <w:rsid w:val="00C70B7B"/>
    <w:rsid w:val="00C70C65"/>
    <w:rsid w:val="00C71FDC"/>
    <w:rsid w:val="00C74143"/>
    <w:rsid w:val="00C7535C"/>
    <w:rsid w:val="00C758AD"/>
    <w:rsid w:val="00C80664"/>
    <w:rsid w:val="00C806E2"/>
    <w:rsid w:val="00C80BC8"/>
    <w:rsid w:val="00C810EC"/>
    <w:rsid w:val="00C81183"/>
    <w:rsid w:val="00C82446"/>
    <w:rsid w:val="00C8279D"/>
    <w:rsid w:val="00C83008"/>
    <w:rsid w:val="00C8304C"/>
    <w:rsid w:val="00C84143"/>
    <w:rsid w:val="00C84733"/>
    <w:rsid w:val="00C84F23"/>
    <w:rsid w:val="00C85F5F"/>
    <w:rsid w:val="00C86A0B"/>
    <w:rsid w:val="00C86D7E"/>
    <w:rsid w:val="00C87F1E"/>
    <w:rsid w:val="00C9232C"/>
    <w:rsid w:val="00C93E25"/>
    <w:rsid w:val="00C94C44"/>
    <w:rsid w:val="00C96D70"/>
    <w:rsid w:val="00C970D2"/>
    <w:rsid w:val="00C9760F"/>
    <w:rsid w:val="00CA1C42"/>
    <w:rsid w:val="00CA2B45"/>
    <w:rsid w:val="00CA2E4E"/>
    <w:rsid w:val="00CA30C3"/>
    <w:rsid w:val="00CA4DAF"/>
    <w:rsid w:val="00CA67CF"/>
    <w:rsid w:val="00CA6D92"/>
    <w:rsid w:val="00CA7137"/>
    <w:rsid w:val="00CB10C3"/>
    <w:rsid w:val="00CB1C93"/>
    <w:rsid w:val="00CB1CBF"/>
    <w:rsid w:val="00CB214A"/>
    <w:rsid w:val="00CB375B"/>
    <w:rsid w:val="00CB5C8A"/>
    <w:rsid w:val="00CC09FB"/>
    <w:rsid w:val="00CC1757"/>
    <w:rsid w:val="00CC188D"/>
    <w:rsid w:val="00CC1AE6"/>
    <w:rsid w:val="00CC3513"/>
    <w:rsid w:val="00CC3C50"/>
    <w:rsid w:val="00CC51E1"/>
    <w:rsid w:val="00CC6441"/>
    <w:rsid w:val="00CC6ACD"/>
    <w:rsid w:val="00CC6F1E"/>
    <w:rsid w:val="00CC794D"/>
    <w:rsid w:val="00CD2B64"/>
    <w:rsid w:val="00CD3C0C"/>
    <w:rsid w:val="00CD57F9"/>
    <w:rsid w:val="00CE034A"/>
    <w:rsid w:val="00CE230B"/>
    <w:rsid w:val="00CE3402"/>
    <w:rsid w:val="00CE41BD"/>
    <w:rsid w:val="00CE4A70"/>
    <w:rsid w:val="00CE552B"/>
    <w:rsid w:val="00CE7067"/>
    <w:rsid w:val="00CE7FF3"/>
    <w:rsid w:val="00CF032C"/>
    <w:rsid w:val="00CF2683"/>
    <w:rsid w:val="00CF2775"/>
    <w:rsid w:val="00CF28DB"/>
    <w:rsid w:val="00CF3540"/>
    <w:rsid w:val="00CF69DE"/>
    <w:rsid w:val="00CF6E44"/>
    <w:rsid w:val="00D006DF"/>
    <w:rsid w:val="00D01F1F"/>
    <w:rsid w:val="00D02068"/>
    <w:rsid w:val="00D03246"/>
    <w:rsid w:val="00D03A69"/>
    <w:rsid w:val="00D04015"/>
    <w:rsid w:val="00D04B69"/>
    <w:rsid w:val="00D07C19"/>
    <w:rsid w:val="00D10935"/>
    <w:rsid w:val="00D10C38"/>
    <w:rsid w:val="00D12FE3"/>
    <w:rsid w:val="00D13368"/>
    <w:rsid w:val="00D14C1A"/>
    <w:rsid w:val="00D21B77"/>
    <w:rsid w:val="00D2206C"/>
    <w:rsid w:val="00D2253D"/>
    <w:rsid w:val="00D23138"/>
    <w:rsid w:val="00D23215"/>
    <w:rsid w:val="00D23BA1"/>
    <w:rsid w:val="00D2422C"/>
    <w:rsid w:val="00D24324"/>
    <w:rsid w:val="00D24684"/>
    <w:rsid w:val="00D25B97"/>
    <w:rsid w:val="00D2601E"/>
    <w:rsid w:val="00D2665A"/>
    <w:rsid w:val="00D26BA7"/>
    <w:rsid w:val="00D278D9"/>
    <w:rsid w:val="00D27DB6"/>
    <w:rsid w:val="00D30A60"/>
    <w:rsid w:val="00D30E39"/>
    <w:rsid w:val="00D31852"/>
    <w:rsid w:val="00D31D05"/>
    <w:rsid w:val="00D32100"/>
    <w:rsid w:val="00D3295F"/>
    <w:rsid w:val="00D33106"/>
    <w:rsid w:val="00D33614"/>
    <w:rsid w:val="00D33957"/>
    <w:rsid w:val="00D34D58"/>
    <w:rsid w:val="00D37563"/>
    <w:rsid w:val="00D404BE"/>
    <w:rsid w:val="00D4238C"/>
    <w:rsid w:val="00D42499"/>
    <w:rsid w:val="00D45834"/>
    <w:rsid w:val="00D470E0"/>
    <w:rsid w:val="00D47BC0"/>
    <w:rsid w:val="00D502DB"/>
    <w:rsid w:val="00D51E4D"/>
    <w:rsid w:val="00D521DD"/>
    <w:rsid w:val="00D52B64"/>
    <w:rsid w:val="00D56FDB"/>
    <w:rsid w:val="00D575D1"/>
    <w:rsid w:val="00D579F8"/>
    <w:rsid w:val="00D6110C"/>
    <w:rsid w:val="00D64F7F"/>
    <w:rsid w:val="00D65C93"/>
    <w:rsid w:val="00D66A86"/>
    <w:rsid w:val="00D66F5E"/>
    <w:rsid w:val="00D678A1"/>
    <w:rsid w:val="00D70007"/>
    <w:rsid w:val="00D703D8"/>
    <w:rsid w:val="00D70B6B"/>
    <w:rsid w:val="00D70B85"/>
    <w:rsid w:val="00D71149"/>
    <w:rsid w:val="00D71262"/>
    <w:rsid w:val="00D732C8"/>
    <w:rsid w:val="00D739E2"/>
    <w:rsid w:val="00D73B6E"/>
    <w:rsid w:val="00D73DB9"/>
    <w:rsid w:val="00D74CBC"/>
    <w:rsid w:val="00D74F6D"/>
    <w:rsid w:val="00D7502B"/>
    <w:rsid w:val="00D7524C"/>
    <w:rsid w:val="00D752E1"/>
    <w:rsid w:val="00D75C4E"/>
    <w:rsid w:val="00D76CC2"/>
    <w:rsid w:val="00D77050"/>
    <w:rsid w:val="00D7743A"/>
    <w:rsid w:val="00D80F61"/>
    <w:rsid w:val="00D815E6"/>
    <w:rsid w:val="00D81CC4"/>
    <w:rsid w:val="00D820F1"/>
    <w:rsid w:val="00D83DA0"/>
    <w:rsid w:val="00D84073"/>
    <w:rsid w:val="00D85231"/>
    <w:rsid w:val="00D855C9"/>
    <w:rsid w:val="00D87B6B"/>
    <w:rsid w:val="00D90DF4"/>
    <w:rsid w:val="00D911C2"/>
    <w:rsid w:val="00D91D57"/>
    <w:rsid w:val="00D92C05"/>
    <w:rsid w:val="00D92D4E"/>
    <w:rsid w:val="00D9435F"/>
    <w:rsid w:val="00D94EE7"/>
    <w:rsid w:val="00D96247"/>
    <w:rsid w:val="00D974EF"/>
    <w:rsid w:val="00DA002D"/>
    <w:rsid w:val="00DA1708"/>
    <w:rsid w:val="00DA1E67"/>
    <w:rsid w:val="00DA2988"/>
    <w:rsid w:val="00DA2F56"/>
    <w:rsid w:val="00DA3003"/>
    <w:rsid w:val="00DA5333"/>
    <w:rsid w:val="00DA7093"/>
    <w:rsid w:val="00DA74FA"/>
    <w:rsid w:val="00DB0A34"/>
    <w:rsid w:val="00DB1B3D"/>
    <w:rsid w:val="00DB2861"/>
    <w:rsid w:val="00DB34DF"/>
    <w:rsid w:val="00DB3C74"/>
    <w:rsid w:val="00DB5251"/>
    <w:rsid w:val="00DB5F1A"/>
    <w:rsid w:val="00DB645D"/>
    <w:rsid w:val="00DB6E92"/>
    <w:rsid w:val="00DB73C4"/>
    <w:rsid w:val="00DC0B7D"/>
    <w:rsid w:val="00DC1D3B"/>
    <w:rsid w:val="00DC1FC8"/>
    <w:rsid w:val="00DC27C6"/>
    <w:rsid w:val="00DC2E80"/>
    <w:rsid w:val="00DC36B9"/>
    <w:rsid w:val="00DC3C6F"/>
    <w:rsid w:val="00DC3F25"/>
    <w:rsid w:val="00DC5372"/>
    <w:rsid w:val="00DC540A"/>
    <w:rsid w:val="00DC56EF"/>
    <w:rsid w:val="00DC66B4"/>
    <w:rsid w:val="00DC7613"/>
    <w:rsid w:val="00DD0007"/>
    <w:rsid w:val="00DD1132"/>
    <w:rsid w:val="00DD3CB6"/>
    <w:rsid w:val="00DD50DD"/>
    <w:rsid w:val="00DD59CF"/>
    <w:rsid w:val="00DD668F"/>
    <w:rsid w:val="00DD6A59"/>
    <w:rsid w:val="00DD6C9E"/>
    <w:rsid w:val="00DD6FDD"/>
    <w:rsid w:val="00DD7A7D"/>
    <w:rsid w:val="00DE144E"/>
    <w:rsid w:val="00DE1ABB"/>
    <w:rsid w:val="00DE2267"/>
    <w:rsid w:val="00DE3C62"/>
    <w:rsid w:val="00DE4684"/>
    <w:rsid w:val="00DE683B"/>
    <w:rsid w:val="00DE6A51"/>
    <w:rsid w:val="00DE7B04"/>
    <w:rsid w:val="00DF11EE"/>
    <w:rsid w:val="00DF1361"/>
    <w:rsid w:val="00DF3C27"/>
    <w:rsid w:val="00DF442B"/>
    <w:rsid w:val="00DF5E22"/>
    <w:rsid w:val="00DF6684"/>
    <w:rsid w:val="00DF67B4"/>
    <w:rsid w:val="00DF7EEA"/>
    <w:rsid w:val="00E02C2E"/>
    <w:rsid w:val="00E040BE"/>
    <w:rsid w:val="00E046DB"/>
    <w:rsid w:val="00E04B4D"/>
    <w:rsid w:val="00E05DFE"/>
    <w:rsid w:val="00E06684"/>
    <w:rsid w:val="00E105BF"/>
    <w:rsid w:val="00E10AA0"/>
    <w:rsid w:val="00E10D7D"/>
    <w:rsid w:val="00E11168"/>
    <w:rsid w:val="00E13D89"/>
    <w:rsid w:val="00E15F37"/>
    <w:rsid w:val="00E168C6"/>
    <w:rsid w:val="00E16D56"/>
    <w:rsid w:val="00E21592"/>
    <w:rsid w:val="00E216DD"/>
    <w:rsid w:val="00E21896"/>
    <w:rsid w:val="00E21E2A"/>
    <w:rsid w:val="00E22031"/>
    <w:rsid w:val="00E222C7"/>
    <w:rsid w:val="00E22BAB"/>
    <w:rsid w:val="00E22CBE"/>
    <w:rsid w:val="00E22ED0"/>
    <w:rsid w:val="00E2330B"/>
    <w:rsid w:val="00E23A21"/>
    <w:rsid w:val="00E23CB5"/>
    <w:rsid w:val="00E23E58"/>
    <w:rsid w:val="00E253A0"/>
    <w:rsid w:val="00E253F1"/>
    <w:rsid w:val="00E26ACA"/>
    <w:rsid w:val="00E26D1B"/>
    <w:rsid w:val="00E26FE0"/>
    <w:rsid w:val="00E30432"/>
    <w:rsid w:val="00E305C6"/>
    <w:rsid w:val="00E310B3"/>
    <w:rsid w:val="00E3348C"/>
    <w:rsid w:val="00E338B6"/>
    <w:rsid w:val="00E34724"/>
    <w:rsid w:val="00E37131"/>
    <w:rsid w:val="00E37612"/>
    <w:rsid w:val="00E40685"/>
    <w:rsid w:val="00E41B4C"/>
    <w:rsid w:val="00E426A0"/>
    <w:rsid w:val="00E449C5"/>
    <w:rsid w:val="00E449D0"/>
    <w:rsid w:val="00E4529F"/>
    <w:rsid w:val="00E45F8D"/>
    <w:rsid w:val="00E47F00"/>
    <w:rsid w:val="00E50F34"/>
    <w:rsid w:val="00E529BE"/>
    <w:rsid w:val="00E52DA3"/>
    <w:rsid w:val="00E537DE"/>
    <w:rsid w:val="00E538D6"/>
    <w:rsid w:val="00E53C1C"/>
    <w:rsid w:val="00E55D54"/>
    <w:rsid w:val="00E56B9D"/>
    <w:rsid w:val="00E614F2"/>
    <w:rsid w:val="00E61C58"/>
    <w:rsid w:val="00E61FDC"/>
    <w:rsid w:val="00E6249C"/>
    <w:rsid w:val="00E62FFE"/>
    <w:rsid w:val="00E63A54"/>
    <w:rsid w:val="00E642D0"/>
    <w:rsid w:val="00E64A0E"/>
    <w:rsid w:val="00E70B09"/>
    <w:rsid w:val="00E71099"/>
    <w:rsid w:val="00E7152F"/>
    <w:rsid w:val="00E71C67"/>
    <w:rsid w:val="00E720AE"/>
    <w:rsid w:val="00E72934"/>
    <w:rsid w:val="00E72EC4"/>
    <w:rsid w:val="00E7367A"/>
    <w:rsid w:val="00E7444B"/>
    <w:rsid w:val="00E74DDA"/>
    <w:rsid w:val="00E750DA"/>
    <w:rsid w:val="00E76DA9"/>
    <w:rsid w:val="00E76FD3"/>
    <w:rsid w:val="00E8118E"/>
    <w:rsid w:val="00E8217A"/>
    <w:rsid w:val="00E827B3"/>
    <w:rsid w:val="00E82D8D"/>
    <w:rsid w:val="00E86684"/>
    <w:rsid w:val="00E87CB5"/>
    <w:rsid w:val="00E87D82"/>
    <w:rsid w:val="00E87F13"/>
    <w:rsid w:val="00E908B6"/>
    <w:rsid w:val="00E9211D"/>
    <w:rsid w:val="00E9241B"/>
    <w:rsid w:val="00E9548F"/>
    <w:rsid w:val="00E9656D"/>
    <w:rsid w:val="00E96825"/>
    <w:rsid w:val="00E970D3"/>
    <w:rsid w:val="00E9762E"/>
    <w:rsid w:val="00E97D34"/>
    <w:rsid w:val="00EA05C8"/>
    <w:rsid w:val="00EA1D52"/>
    <w:rsid w:val="00EA23C1"/>
    <w:rsid w:val="00EA2C14"/>
    <w:rsid w:val="00EA317C"/>
    <w:rsid w:val="00EA3602"/>
    <w:rsid w:val="00EA4329"/>
    <w:rsid w:val="00EA5EEB"/>
    <w:rsid w:val="00EA6F46"/>
    <w:rsid w:val="00EB0066"/>
    <w:rsid w:val="00EB0C57"/>
    <w:rsid w:val="00EB153E"/>
    <w:rsid w:val="00EB2720"/>
    <w:rsid w:val="00EB329B"/>
    <w:rsid w:val="00EB3AE6"/>
    <w:rsid w:val="00EB4B57"/>
    <w:rsid w:val="00EB7AD8"/>
    <w:rsid w:val="00EC0549"/>
    <w:rsid w:val="00EC0765"/>
    <w:rsid w:val="00EC0F32"/>
    <w:rsid w:val="00EC1D05"/>
    <w:rsid w:val="00EC2633"/>
    <w:rsid w:val="00EC2B47"/>
    <w:rsid w:val="00EC3AA0"/>
    <w:rsid w:val="00EC455C"/>
    <w:rsid w:val="00EC5992"/>
    <w:rsid w:val="00EC70EA"/>
    <w:rsid w:val="00EC71A5"/>
    <w:rsid w:val="00ED0359"/>
    <w:rsid w:val="00ED0A83"/>
    <w:rsid w:val="00ED1A27"/>
    <w:rsid w:val="00ED4797"/>
    <w:rsid w:val="00ED4CF7"/>
    <w:rsid w:val="00ED4D52"/>
    <w:rsid w:val="00ED5680"/>
    <w:rsid w:val="00EE0271"/>
    <w:rsid w:val="00EE08CD"/>
    <w:rsid w:val="00EE1D3D"/>
    <w:rsid w:val="00EE2D70"/>
    <w:rsid w:val="00EE32FE"/>
    <w:rsid w:val="00EE3CD3"/>
    <w:rsid w:val="00EE3D27"/>
    <w:rsid w:val="00EE42B1"/>
    <w:rsid w:val="00EE5637"/>
    <w:rsid w:val="00EE600B"/>
    <w:rsid w:val="00EE6A24"/>
    <w:rsid w:val="00EE6E4C"/>
    <w:rsid w:val="00EE7D1B"/>
    <w:rsid w:val="00EF035D"/>
    <w:rsid w:val="00EF0382"/>
    <w:rsid w:val="00EF1309"/>
    <w:rsid w:val="00EF2555"/>
    <w:rsid w:val="00EF2E9B"/>
    <w:rsid w:val="00EF43E3"/>
    <w:rsid w:val="00EF63B7"/>
    <w:rsid w:val="00EF6787"/>
    <w:rsid w:val="00EF70EC"/>
    <w:rsid w:val="00F00C60"/>
    <w:rsid w:val="00F044CB"/>
    <w:rsid w:val="00F04A1A"/>
    <w:rsid w:val="00F05DF5"/>
    <w:rsid w:val="00F0757C"/>
    <w:rsid w:val="00F1032B"/>
    <w:rsid w:val="00F10E54"/>
    <w:rsid w:val="00F1166A"/>
    <w:rsid w:val="00F11BDF"/>
    <w:rsid w:val="00F14045"/>
    <w:rsid w:val="00F149AA"/>
    <w:rsid w:val="00F14D6B"/>
    <w:rsid w:val="00F15131"/>
    <w:rsid w:val="00F20209"/>
    <w:rsid w:val="00F21802"/>
    <w:rsid w:val="00F230F0"/>
    <w:rsid w:val="00F23A63"/>
    <w:rsid w:val="00F2504B"/>
    <w:rsid w:val="00F2596E"/>
    <w:rsid w:val="00F262C3"/>
    <w:rsid w:val="00F263AE"/>
    <w:rsid w:val="00F26951"/>
    <w:rsid w:val="00F2749A"/>
    <w:rsid w:val="00F27DDA"/>
    <w:rsid w:val="00F27E5C"/>
    <w:rsid w:val="00F322BB"/>
    <w:rsid w:val="00F32973"/>
    <w:rsid w:val="00F32CD8"/>
    <w:rsid w:val="00F332B5"/>
    <w:rsid w:val="00F3420C"/>
    <w:rsid w:val="00F353CC"/>
    <w:rsid w:val="00F35BF6"/>
    <w:rsid w:val="00F35F05"/>
    <w:rsid w:val="00F360D5"/>
    <w:rsid w:val="00F37BF3"/>
    <w:rsid w:val="00F37DB6"/>
    <w:rsid w:val="00F37F18"/>
    <w:rsid w:val="00F40D7B"/>
    <w:rsid w:val="00F41B5D"/>
    <w:rsid w:val="00F432FF"/>
    <w:rsid w:val="00F43D17"/>
    <w:rsid w:val="00F446C7"/>
    <w:rsid w:val="00F44740"/>
    <w:rsid w:val="00F44746"/>
    <w:rsid w:val="00F44859"/>
    <w:rsid w:val="00F45AE6"/>
    <w:rsid w:val="00F45D1F"/>
    <w:rsid w:val="00F511E9"/>
    <w:rsid w:val="00F514C0"/>
    <w:rsid w:val="00F519B7"/>
    <w:rsid w:val="00F5284C"/>
    <w:rsid w:val="00F52C32"/>
    <w:rsid w:val="00F5318E"/>
    <w:rsid w:val="00F531BA"/>
    <w:rsid w:val="00F53C71"/>
    <w:rsid w:val="00F5415B"/>
    <w:rsid w:val="00F551FB"/>
    <w:rsid w:val="00F56D87"/>
    <w:rsid w:val="00F6036D"/>
    <w:rsid w:val="00F60681"/>
    <w:rsid w:val="00F60C70"/>
    <w:rsid w:val="00F61674"/>
    <w:rsid w:val="00F61911"/>
    <w:rsid w:val="00F62378"/>
    <w:rsid w:val="00F6275C"/>
    <w:rsid w:val="00F64C7D"/>
    <w:rsid w:val="00F65661"/>
    <w:rsid w:val="00F66BC9"/>
    <w:rsid w:val="00F678AE"/>
    <w:rsid w:val="00F70B6B"/>
    <w:rsid w:val="00F70CF2"/>
    <w:rsid w:val="00F70EA6"/>
    <w:rsid w:val="00F712DA"/>
    <w:rsid w:val="00F7256A"/>
    <w:rsid w:val="00F73352"/>
    <w:rsid w:val="00F733ED"/>
    <w:rsid w:val="00F73D56"/>
    <w:rsid w:val="00F74D36"/>
    <w:rsid w:val="00F75F0F"/>
    <w:rsid w:val="00F76653"/>
    <w:rsid w:val="00F77CF3"/>
    <w:rsid w:val="00F77E38"/>
    <w:rsid w:val="00F803F5"/>
    <w:rsid w:val="00F80439"/>
    <w:rsid w:val="00F80F95"/>
    <w:rsid w:val="00F8262B"/>
    <w:rsid w:val="00F82BD0"/>
    <w:rsid w:val="00F84DEC"/>
    <w:rsid w:val="00F84ED6"/>
    <w:rsid w:val="00F87B96"/>
    <w:rsid w:val="00F87DF8"/>
    <w:rsid w:val="00F906A0"/>
    <w:rsid w:val="00F90BF4"/>
    <w:rsid w:val="00F9155E"/>
    <w:rsid w:val="00F91F0E"/>
    <w:rsid w:val="00F93B84"/>
    <w:rsid w:val="00F94836"/>
    <w:rsid w:val="00F94A31"/>
    <w:rsid w:val="00F94D09"/>
    <w:rsid w:val="00F9514A"/>
    <w:rsid w:val="00F95227"/>
    <w:rsid w:val="00F95E9A"/>
    <w:rsid w:val="00F96954"/>
    <w:rsid w:val="00F96B44"/>
    <w:rsid w:val="00F96D05"/>
    <w:rsid w:val="00F97A66"/>
    <w:rsid w:val="00FA1660"/>
    <w:rsid w:val="00FA1CA4"/>
    <w:rsid w:val="00FA23CB"/>
    <w:rsid w:val="00FA253F"/>
    <w:rsid w:val="00FA6C72"/>
    <w:rsid w:val="00FA7389"/>
    <w:rsid w:val="00FA738F"/>
    <w:rsid w:val="00FB145D"/>
    <w:rsid w:val="00FB19A1"/>
    <w:rsid w:val="00FB3766"/>
    <w:rsid w:val="00FB3A17"/>
    <w:rsid w:val="00FB412D"/>
    <w:rsid w:val="00FB5889"/>
    <w:rsid w:val="00FB5CFB"/>
    <w:rsid w:val="00FB5EC9"/>
    <w:rsid w:val="00FB722D"/>
    <w:rsid w:val="00FC0863"/>
    <w:rsid w:val="00FC14BE"/>
    <w:rsid w:val="00FC2546"/>
    <w:rsid w:val="00FC32E0"/>
    <w:rsid w:val="00FC4390"/>
    <w:rsid w:val="00FC562D"/>
    <w:rsid w:val="00FC5C8F"/>
    <w:rsid w:val="00FC6872"/>
    <w:rsid w:val="00FC76C9"/>
    <w:rsid w:val="00FD3F05"/>
    <w:rsid w:val="00FD47CD"/>
    <w:rsid w:val="00FD5BD9"/>
    <w:rsid w:val="00FD72A8"/>
    <w:rsid w:val="00FE0567"/>
    <w:rsid w:val="00FE0E2B"/>
    <w:rsid w:val="00FE2ADA"/>
    <w:rsid w:val="00FE2D13"/>
    <w:rsid w:val="00FE4C15"/>
    <w:rsid w:val="00FE5257"/>
    <w:rsid w:val="00FE548E"/>
    <w:rsid w:val="00FE5836"/>
    <w:rsid w:val="00FE5AB2"/>
    <w:rsid w:val="00FE7DDD"/>
    <w:rsid w:val="00FF073B"/>
    <w:rsid w:val="00FF0BFC"/>
    <w:rsid w:val="00FF1D18"/>
    <w:rsid w:val="00FF2550"/>
    <w:rsid w:val="00FF26BC"/>
    <w:rsid w:val="00FF4E3C"/>
    <w:rsid w:val="00FF4EAC"/>
    <w:rsid w:val="00FF60E7"/>
    <w:rsid w:val="00FF6D97"/>
    <w:rsid w:val="00FF6DBD"/>
    <w:rsid w:val="00FF77FA"/>
    <w:rsid w:val="01270540"/>
    <w:rsid w:val="016BBFE6"/>
    <w:rsid w:val="01B7594B"/>
    <w:rsid w:val="02CFA138"/>
    <w:rsid w:val="036115EB"/>
    <w:rsid w:val="04CE598C"/>
    <w:rsid w:val="05DACF7A"/>
    <w:rsid w:val="07980CBD"/>
    <w:rsid w:val="0802178B"/>
    <w:rsid w:val="08DCECA3"/>
    <w:rsid w:val="0903C2CE"/>
    <w:rsid w:val="0B12A22C"/>
    <w:rsid w:val="0B4803FA"/>
    <w:rsid w:val="0D013F73"/>
    <w:rsid w:val="0D7708EF"/>
    <w:rsid w:val="0DA3C917"/>
    <w:rsid w:val="0E9A21D0"/>
    <w:rsid w:val="0F5FD38A"/>
    <w:rsid w:val="0FC232C0"/>
    <w:rsid w:val="0FD97580"/>
    <w:rsid w:val="10D35CD0"/>
    <w:rsid w:val="10F24C1C"/>
    <w:rsid w:val="12114514"/>
    <w:rsid w:val="12E73107"/>
    <w:rsid w:val="13796BB3"/>
    <w:rsid w:val="1548E5D6"/>
    <w:rsid w:val="16C737BC"/>
    <w:rsid w:val="1709CDF8"/>
    <w:rsid w:val="1758E280"/>
    <w:rsid w:val="1763C232"/>
    <w:rsid w:val="17995113"/>
    <w:rsid w:val="1863081D"/>
    <w:rsid w:val="18CBBFCA"/>
    <w:rsid w:val="197BBABE"/>
    <w:rsid w:val="1A35FC9D"/>
    <w:rsid w:val="1A3E514F"/>
    <w:rsid w:val="1ADA3D2C"/>
    <w:rsid w:val="1B48DE43"/>
    <w:rsid w:val="1BE47088"/>
    <w:rsid w:val="1CA0A8E3"/>
    <w:rsid w:val="1D5E6D60"/>
    <w:rsid w:val="1D994738"/>
    <w:rsid w:val="1DB9DB59"/>
    <w:rsid w:val="1DCC9411"/>
    <w:rsid w:val="1F6ED417"/>
    <w:rsid w:val="1FEC7333"/>
    <w:rsid w:val="2112FBC9"/>
    <w:rsid w:val="21C6D4CA"/>
    <w:rsid w:val="21E56858"/>
    <w:rsid w:val="2238EDAC"/>
    <w:rsid w:val="23D40EE9"/>
    <w:rsid w:val="25590B26"/>
    <w:rsid w:val="2675D12F"/>
    <w:rsid w:val="26F88587"/>
    <w:rsid w:val="27A4327F"/>
    <w:rsid w:val="2A213FEC"/>
    <w:rsid w:val="2BD71CA7"/>
    <w:rsid w:val="2BEC10A5"/>
    <w:rsid w:val="2D58E0AE"/>
    <w:rsid w:val="2D7ADB04"/>
    <w:rsid w:val="2D7E7DDF"/>
    <w:rsid w:val="2F16AB65"/>
    <w:rsid w:val="30B27BC6"/>
    <w:rsid w:val="31150660"/>
    <w:rsid w:val="317443A1"/>
    <w:rsid w:val="319D9CB5"/>
    <w:rsid w:val="3290B360"/>
    <w:rsid w:val="32E73845"/>
    <w:rsid w:val="339DBD2E"/>
    <w:rsid w:val="348308A6"/>
    <w:rsid w:val="3519DB3D"/>
    <w:rsid w:val="352C93F5"/>
    <w:rsid w:val="35467418"/>
    <w:rsid w:val="37BAA968"/>
    <w:rsid w:val="385ECCD4"/>
    <w:rsid w:val="3873447F"/>
    <w:rsid w:val="3A028530"/>
    <w:rsid w:val="3A2207A5"/>
    <w:rsid w:val="3AF1C31E"/>
    <w:rsid w:val="3B1C96AD"/>
    <w:rsid w:val="3B8AFB79"/>
    <w:rsid w:val="3BD87304"/>
    <w:rsid w:val="3C2F86F2"/>
    <w:rsid w:val="3CD7FE8A"/>
    <w:rsid w:val="3DB2CC77"/>
    <w:rsid w:val="3E6BAF8F"/>
    <w:rsid w:val="3E73CEEB"/>
    <w:rsid w:val="3E91B112"/>
    <w:rsid w:val="4041E378"/>
    <w:rsid w:val="4106065F"/>
    <w:rsid w:val="4118980A"/>
    <w:rsid w:val="414DD33B"/>
    <w:rsid w:val="41910CD6"/>
    <w:rsid w:val="41FE6929"/>
    <w:rsid w:val="42746231"/>
    <w:rsid w:val="438DBF01"/>
    <w:rsid w:val="43A7001F"/>
    <w:rsid w:val="449CAD27"/>
    <w:rsid w:val="463989DE"/>
    <w:rsid w:val="466768B0"/>
    <w:rsid w:val="47212CC2"/>
    <w:rsid w:val="498C51B5"/>
    <w:rsid w:val="4998F87F"/>
    <w:rsid w:val="4A1B52E6"/>
    <w:rsid w:val="4A9A2178"/>
    <w:rsid w:val="4B105B7A"/>
    <w:rsid w:val="4C1BEE20"/>
    <w:rsid w:val="4C93037E"/>
    <w:rsid w:val="4CC35F95"/>
    <w:rsid w:val="4CE5ECCD"/>
    <w:rsid w:val="4D0F2BA9"/>
    <w:rsid w:val="4E2ED3DF"/>
    <w:rsid w:val="4E81BD2E"/>
    <w:rsid w:val="4EC42467"/>
    <w:rsid w:val="4EDA45E4"/>
    <w:rsid w:val="4F7DB5A8"/>
    <w:rsid w:val="4FE26ADC"/>
    <w:rsid w:val="503B1791"/>
    <w:rsid w:val="505FF4C8"/>
    <w:rsid w:val="51198609"/>
    <w:rsid w:val="51934696"/>
    <w:rsid w:val="5397958A"/>
    <w:rsid w:val="54BFCED7"/>
    <w:rsid w:val="551A3D8E"/>
    <w:rsid w:val="5771EDFA"/>
    <w:rsid w:val="5851DE50"/>
    <w:rsid w:val="58C02ACC"/>
    <w:rsid w:val="59193187"/>
    <w:rsid w:val="59F59C37"/>
    <w:rsid w:val="5ABDCD06"/>
    <w:rsid w:val="5B91176B"/>
    <w:rsid w:val="5B916C98"/>
    <w:rsid w:val="5C3888E0"/>
    <w:rsid w:val="5DB55CBC"/>
    <w:rsid w:val="5DF71810"/>
    <w:rsid w:val="5E07E5D1"/>
    <w:rsid w:val="5E191266"/>
    <w:rsid w:val="5E5CDA65"/>
    <w:rsid w:val="5E6ACBAE"/>
    <w:rsid w:val="5E96EF71"/>
    <w:rsid w:val="5EE3967D"/>
    <w:rsid w:val="5EF6ACEC"/>
    <w:rsid w:val="5F523E6C"/>
    <w:rsid w:val="5FF5C0F3"/>
    <w:rsid w:val="606BB9FB"/>
    <w:rsid w:val="6197F66F"/>
    <w:rsid w:val="619DDDBB"/>
    <w:rsid w:val="630E5132"/>
    <w:rsid w:val="6345B39F"/>
    <w:rsid w:val="63671D46"/>
    <w:rsid w:val="63E96B46"/>
    <w:rsid w:val="64F5E7A5"/>
    <w:rsid w:val="663ECEB7"/>
    <w:rsid w:val="665C5757"/>
    <w:rsid w:val="67804FA0"/>
    <w:rsid w:val="67949767"/>
    <w:rsid w:val="680B8E11"/>
    <w:rsid w:val="6856C743"/>
    <w:rsid w:val="68B52E90"/>
    <w:rsid w:val="68C67485"/>
    <w:rsid w:val="6A44BE57"/>
    <w:rsid w:val="6B123FDA"/>
    <w:rsid w:val="6BE876B3"/>
    <w:rsid w:val="6D70ECFC"/>
    <w:rsid w:val="6F1ABBBD"/>
    <w:rsid w:val="6F6EE987"/>
    <w:rsid w:val="7079DC4E"/>
    <w:rsid w:val="71DE0974"/>
    <w:rsid w:val="72073FD6"/>
    <w:rsid w:val="72BD87C7"/>
    <w:rsid w:val="72D64F7A"/>
    <w:rsid w:val="72F96D90"/>
    <w:rsid w:val="731B4B05"/>
    <w:rsid w:val="73B42456"/>
    <w:rsid w:val="73B6D12D"/>
    <w:rsid w:val="7495FCCF"/>
    <w:rsid w:val="75E64788"/>
    <w:rsid w:val="7829F660"/>
    <w:rsid w:val="78FC4C71"/>
    <w:rsid w:val="79C6BEEE"/>
    <w:rsid w:val="79CB6571"/>
    <w:rsid w:val="7A2FE0AA"/>
    <w:rsid w:val="7A4AF110"/>
    <w:rsid w:val="7AFE85B4"/>
    <w:rsid w:val="7B619722"/>
    <w:rsid w:val="7C984EC2"/>
    <w:rsid w:val="7D080172"/>
    <w:rsid w:val="7D701AEA"/>
    <w:rsid w:val="7E0AE047"/>
    <w:rsid w:val="7FAD5006"/>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E3E73"/>
  <w15:docId w15:val="{815D14F4-E21B-F545-9F20-B61F894E7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7935"/>
    <w:rPr>
      <w:rFonts w:ascii="Times New Roman" w:eastAsia="Times New Roman" w:hAnsi="Times New Roman" w:cs="Times New Roman"/>
      <w:lang w:eastAsia="it-I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041DC"/>
    <w:pPr>
      <w:spacing w:before="100" w:beforeAutospacing="1" w:after="100" w:afterAutospacing="1"/>
    </w:pPr>
  </w:style>
  <w:style w:type="paragraph" w:customStyle="1" w:styleId="SNFGRUNDTEXT">
    <w:name w:val="SNF_GRUNDTEXT"/>
    <w:basedOn w:val="Normal"/>
    <w:rsid w:val="00790865"/>
    <w:pPr>
      <w:spacing w:line="280" w:lineRule="exact"/>
      <w:jc w:val="both"/>
    </w:pPr>
    <w:rPr>
      <w:rFonts w:ascii="Bookman Old Style" w:hAnsi="Bookman Old Style"/>
      <w:color w:val="000000"/>
      <w:sz w:val="19"/>
      <w:szCs w:val="20"/>
      <w:lang w:val="en-GB" w:eastAsia="de-CH"/>
    </w:rPr>
  </w:style>
  <w:style w:type="table" w:styleId="TableGrid">
    <w:name w:val="Table Grid"/>
    <w:basedOn w:val="TableNormal"/>
    <w:uiPriority w:val="39"/>
    <w:rsid w:val="00790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20209"/>
    <w:rPr>
      <w:sz w:val="16"/>
      <w:szCs w:val="16"/>
    </w:rPr>
  </w:style>
  <w:style w:type="paragraph" w:styleId="CommentText">
    <w:name w:val="annotation text"/>
    <w:basedOn w:val="Normal"/>
    <w:link w:val="CommentTextChar"/>
    <w:uiPriority w:val="99"/>
    <w:unhideWhenUsed/>
    <w:rsid w:val="00F20209"/>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F20209"/>
    <w:rPr>
      <w:sz w:val="20"/>
      <w:szCs w:val="20"/>
    </w:rPr>
  </w:style>
  <w:style w:type="paragraph" w:styleId="CommentSubject">
    <w:name w:val="annotation subject"/>
    <w:basedOn w:val="CommentText"/>
    <w:next w:val="CommentText"/>
    <w:link w:val="CommentSubjectChar"/>
    <w:uiPriority w:val="99"/>
    <w:semiHidden/>
    <w:unhideWhenUsed/>
    <w:rsid w:val="00493807"/>
    <w:rPr>
      <w:rFonts w:ascii="Times New Roman" w:eastAsia="Times New Roman" w:hAnsi="Times New Roman" w:cs="Times New Roman"/>
      <w:b/>
      <w:bCs/>
      <w:lang w:eastAsia="it-IT"/>
    </w:rPr>
  </w:style>
  <w:style w:type="character" w:customStyle="1" w:styleId="CommentSubjectChar">
    <w:name w:val="Comment Subject Char"/>
    <w:basedOn w:val="CommentTextChar"/>
    <w:link w:val="CommentSubject"/>
    <w:uiPriority w:val="99"/>
    <w:semiHidden/>
    <w:rsid w:val="00493807"/>
    <w:rPr>
      <w:rFonts w:ascii="Times New Roman" w:eastAsia="Times New Roman" w:hAnsi="Times New Roman" w:cs="Times New Roman"/>
      <w:b/>
      <w:bCs/>
      <w:sz w:val="20"/>
      <w:szCs w:val="20"/>
      <w:lang w:eastAsia="it-IT"/>
    </w:rPr>
  </w:style>
  <w:style w:type="paragraph" w:styleId="BalloonText">
    <w:name w:val="Balloon Text"/>
    <w:basedOn w:val="Normal"/>
    <w:link w:val="BalloonTextChar"/>
    <w:uiPriority w:val="99"/>
    <w:semiHidden/>
    <w:unhideWhenUsed/>
    <w:rsid w:val="0049380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3807"/>
    <w:rPr>
      <w:rFonts w:ascii="Segoe UI" w:eastAsia="Times New Roman" w:hAnsi="Segoe UI" w:cs="Segoe UI"/>
      <w:sz w:val="18"/>
      <w:szCs w:val="18"/>
      <w:lang w:eastAsia="it-IT"/>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sid w:val="00821D2F"/>
    <w:rPr>
      <w:color w:val="0563C1" w:themeColor="hyperlink"/>
      <w:u w:val="single"/>
    </w:rPr>
  </w:style>
  <w:style w:type="character" w:styleId="UnresolvedMention">
    <w:name w:val="Unresolved Mention"/>
    <w:basedOn w:val="DefaultParagraphFont"/>
    <w:uiPriority w:val="99"/>
    <w:semiHidden/>
    <w:unhideWhenUsed/>
    <w:rsid w:val="00F6275C"/>
    <w:rPr>
      <w:color w:val="605E5C"/>
      <w:shd w:val="clear" w:color="auto" w:fill="E1DFDD"/>
    </w:rPr>
  </w:style>
  <w:style w:type="character" w:styleId="LineNumber">
    <w:name w:val="line number"/>
    <w:basedOn w:val="DefaultParagraphFont"/>
    <w:uiPriority w:val="99"/>
    <w:semiHidden/>
    <w:unhideWhenUsed/>
    <w:rsid w:val="009A2EF9"/>
  </w:style>
  <w:style w:type="paragraph" w:styleId="Revision">
    <w:name w:val="Revision"/>
    <w:hidden/>
    <w:uiPriority w:val="99"/>
    <w:semiHidden/>
    <w:rsid w:val="0038242C"/>
    <w:rPr>
      <w:rFonts w:ascii="Times New Roman" w:eastAsia="Times New Roman" w:hAnsi="Times New Roman" w:cs="Times New Roman"/>
      <w:lang w:eastAsia="it-IT"/>
    </w:rPr>
  </w:style>
  <w:style w:type="character" w:styleId="FollowedHyperlink">
    <w:name w:val="FollowedHyperlink"/>
    <w:basedOn w:val="DefaultParagraphFont"/>
    <w:uiPriority w:val="99"/>
    <w:semiHidden/>
    <w:unhideWhenUsed/>
    <w:rsid w:val="004E4DB3"/>
    <w:rPr>
      <w:color w:val="954F72" w:themeColor="followedHyperlink"/>
      <w:u w:val="single"/>
    </w:rPr>
  </w:style>
  <w:style w:type="character" w:customStyle="1" w:styleId="fontstyle01">
    <w:name w:val="fontstyle01"/>
    <w:basedOn w:val="DefaultParagraphFont"/>
    <w:rsid w:val="00C67C13"/>
    <w:rPr>
      <w:rFonts w:ascii="Dutch801BT-Roman" w:hAnsi="Dutch801BT-Roman" w:hint="default"/>
      <w:b w:val="0"/>
      <w:bCs w:val="0"/>
      <w:i w:val="0"/>
      <w:iCs w:val="0"/>
      <w:color w:val="242021"/>
      <w:sz w:val="18"/>
      <w:szCs w:val="18"/>
    </w:rPr>
  </w:style>
  <w:style w:type="character" w:styleId="Emphasis">
    <w:name w:val="Emphasis"/>
    <w:basedOn w:val="DefaultParagraphFont"/>
    <w:uiPriority w:val="20"/>
    <w:qFormat/>
    <w:rsid w:val="00816D87"/>
    <w:rPr>
      <w:i/>
      <w:iCs/>
    </w:rPr>
  </w:style>
  <w:style w:type="character" w:styleId="PlaceholderText">
    <w:name w:val="Placeholder Text"/>
    <w:basedOn w:val="DefaultParagraphFont"/>
    <w:uiPriority w:val="99"/>
    <w:semiHidden/>
    <w:rsid w:val="008806AB"/>
    <w:rPr>
      <w:color w:val="808080"/>
    </w:rPr>
  </w:style>
  <w:style w:type="paragraph" w:styleId="HTMLPreformatted">
    <w:name w:val="HTML Preformatted"/>
    <w:basedOn w:val="Normal"/>
    <w:link w:val="HTMLPreformattedChar"/>
    <w:uiPriority w:val="99"/>
    <w:semiHidden/>
    <w:unhideWhenUsed/>
    <w:rsid w:val="00D7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D71262"/>
    <w:rPr>
      <w:rFonts w:ascii="Courier New" w:eastAsia="Times New Roman" w:hAnsi="Courier New" w:cs="Courier New"/>
      <w:sz w:val="20"/>
      <w:szCs w:val="20"/>
      <w:lang w:val="en-US"/>
    </w:rPr>
  </w:style>
  <w:style w:type="character" w:customStyle="1" w:styleId="gnd-iwgdh3b">
    <w:name w:val="gnd-iwgdh3b"/>
    <w:basedOn w:val="DefaultParagraphFont"/>
    <w:rsid w:val="00D712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125916">
      <w:bodyDiv w:val="1"/>
      <w:marLeft w:val="0"/>
      <w:marRight w:val="0"/>
      <w:marTop w:val="0"/>
      <w:marBottom w:val="0"/>
      <w:divBdr>
        <w:top w:val="none" w:sz="0" w:space="0" w:color="auto"/>
        <w:left w:val="none" w:sz="0" w:space="0" w:color="auto"/>
        <w:bottom w:val="none" w:sz="0" w:space="0" w:color="auto"/>
        <w:right w:val="none" w:sz="0" w:space="0" w:color="auto"/>
      </w:divBdr>
    </w:div>
    <w:div w:id="162715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atadryad.org/" TargetMode="External"/><Relationship Id="rId1" Type="http://schemas.openxmlformats.org/officeDocument/2006/relationships/hyperlink" Target="https://onlinelibrary.wiley.com/page/journal/14668238/homepage/ForAuthors.html"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1.emf"/><Relationship Id="rId26" Type="http://schemas.openxmlformats.org/officeDocument/2006/relationships/image" Target="media/image9.jpeg"/><Relationship Id="rId3" Type="http://schemas.openxmlformats.org/officeDocument/2006/relationships/customXml" Target="../customXml/item3.xml"/><Relationship Id="rId21" Type="http://schemas.openxmlformats.org/officeDocument/2006/relationships/image" Target="media/image4.emf"/><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CRAN.R-project.org/package=janitor"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hyperlink" Target="https://github.com/jswesner/NLAlakes" TargetMode="External"/><Relationship Id="rId20" Type="http://schemas.openxmlformats.org/officeDocument/2006/relationships/image" Target="media/image3.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hyperlink" Target="https://www.epa.gov/national-aquatic-resource-surveys/manuals-used-national-aquatic-resource-surveys" TargetMode="External"/><Relationship Id="rId23" Type="http://schemas.openxmlformats.org/officeDocument/2006/relationships/image" Target="media/image6.emf"/><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2.emf"/><Relationship Id="rId31"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epa.gov/national-aquatic-resource-surveys/manuals-used-national-aquatic-resource-surveys" TargetMode="External"/><Relationship Id="rId22" Type="http://schemas.openxmlformats.org/officeDocument/2006/relationships/image" Target="media/image5.emf"/><Relationship Id="rId27" Type="http://schemas.openxmlformats.org/officeDocument/2006/relationships/image" Target="media/image10.jpe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0D08B74DB13F641A1FB2572219BFE55" ma:contentTypeVersion="15" ma:contentTypeDescription="Create a new document." ma:contentTypeScope="" ma:versionID="d72e6b404a86689d5149284bbb843f28">
  <xsd:schema xmlns:xsd="http://www.w3.org/2001/XMLSchema" xmlns:xs="http://www.w3.org/2001/XMLSchema" xmlns:p="http://schemas.microsoft.com/office/2006/metadata/properties" xmlns:ns3="26133458-dd6b-4323-9224-444c1d830d6d" xmlns:ns4="ab955a96-761f-4c96-a6fc-04b9ce4c53f5" targetNamespace="http://schemas.microsoft.com/office/2006/metadata/properties" ma:root="true" ma:fieldsID="2fd11072b5cff02776c944f38ca4696e" ns3:_="" ns4:_="">
    <xsd:import namespace="26133458-dd6b-4323-9224-444c1d830d6d"/>
    <xsd:import namespace="ab955a96-761f-4c96-a6fc-04b9ce4c53f5"/>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33458-dd6b-4323-9224-444c1d830d6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b955a96-761f-4c96-a6fc-04b9ce4c53f5"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F0A93-D638-4B19-85C9-16BD33285005}">
  <ds:schemaRefs>
    <ds:schemaRef ds:uri="http://schemas.microsoft.com/sharepoint/v3/contenttype/forms"/>
  </ds:schemaRefs>
</ds:datastoreItem>
</file>

<file path=customXml/itemProps2.xml><?xml version="1.0" encoding="utf-8"?>
<ds:datastoreItem xmlns:ds="http://schemas.openxmlformats.org/officeDocument/2006/customXml" ds:itemID="{2A272B26-D78D-4248-A7C4-EB0703804C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33458-dd6b-4323-9224-444c1d830d6d"/>
    <ds:schemaRef ds:uri="ab955a96-761f-4c96-a6fc-04b9ce4c5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D943BA-DCB6-4724-9211-98B20FB7A8F8}">
  <ds:schemaRefs>
    <ds:schemaRef ds:uri="ab955a96-761f-4c96-a6fc-04b9ce4c53f5"/>
    <ds:schemaRef ds:uri="26133458-dd6b-4323-9224-444c1d830d6d"/>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A802F530-7F5C-48EB-B1AE-059B6EA60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45</Pages>
  <Words>11238</Words>
  <Characters>64058</Characters>
  <Application>Microsoft Office Word</Application>
  <DocSecurity>0</DocSecurity>
  <Lines>533</Lines>
  <Paragraphs>150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Wesner, Jeff S</cp:lastModifiedBy>
  <cp:revision>30</cp:revision>
  <cp:lastPrinted>2023-01-10T05:12:00Z</cp:lastPrinted>
  <dcterms:created xsi:type="dcterms:W3CDTF">2023-02-21T17:37:00Z</dcterms:created>
  <dcterms:modified xsi:type="dcterms:W3CDTF">2023-02-21T19:28:00Z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0x01010010D08B74DB13F641A1FB2572219BFE55</vt:lpwstr>
  </property>
</Properties>
</file>